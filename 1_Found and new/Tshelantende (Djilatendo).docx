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42E4" w:rsidRDefault="003442E4" w:rsidP="00FD57F6">
      <w:pPr>
        <w:rPr>
          <w:lang w:val="en-US"/>
        </w:rPr>
      </w:pPr>
    </w:p>
    <w:p w:rsidR="00BF4EBB" w:rsidRDefault="00BF4EBB" w:rsidP="00FD57F6">
      <w:pPr>
        <w:numPr>
          <w:ins w:id="0" w:author="Erin Rice" w:date="2014-02-19T13:47:00Z"/>
        </w:numPr>
        <w:rPr>
          <w:ins w:id="1" w:author="Erin Rice" w:date="2014-02-19T13:47:00Z"/>
          <w:lang w:val="en-US"/>
        </w:rPr>
      </w:pPr>
      <w:ins w:id="2" w:author="Erin Rice" w:date="2014-02-19T13:47:00Z">
        <w:r>
          <w:rPr>
            <w:lang w:val="en-US"/>
          </w:rPr>
          <w:t>Author: Kat</w:t>
        </w:r>
      </w:ins>
      <w:ins w:id="3" w:author="Erin Rice" w:date="2014-02-19T13:48:00Z">
        <w:r>
          <w:rPr>
            <w:lang w:val="en-US"/>
          </w:rPr>
          <w:t>h</w:t>
        </w:r>
      </w:ins>
      <w:ins w:id="4" w:author="Erin Rice" w:date="2014-02-19T13:47:00Z">
        <w:r>
          <w:rPr>
            <w:lang w:val="en-US"/>
          </w:rPr>
          <w:t xml:space="preserve">rin </w:t>
        </w:r>
        <w:proofErr w:type="spellStart"/>
        <w:r>
          <w:rPr>
            <w:lang w:val="en-US"/>
          </w:rPr>
          <w:t>Langenohl</w:t>
        </w:r>
        <w:proofErr w:type="spellEnd"/>
        <w:r>
          <w:rPr>
            <w:lang w:val="en-US"/>
          </w:rPr>
          <w:t xml:space="preserve"> </w:t>
        </w:r>
      </w:ins>
    </w:p>
    <w:p w:rsidR="008642E4" w:rsidRPr="00BF4EBB" w:rsidRDefault="00FD57F6" w:rsidP="00FD57F6">
      <w:pPr>
        <w:rPr>
          <w:b/>
          <w:lang w:val="en-US"/>
          <w:rPrChange w:id="5" w:author="Erin Rice" w:date="2014-02-19T13:47:00Z">
            <w:rPr>
              <w:lang w:val="en-US"/>
            </w:rPr>
          </w:rPrChange>
        </w:rPr>
      </w:pPr>
      <w:proofErr w:type="spellStart"/>
      <w:r w:rsidRPr="00BF4EBB">
        <w:rPr>
          <w:b/>
          <w:lang w:val="en-US"/>
          <w:rPrChange w:id="6" w:author="Erin Rice" w:date="2014-02-19T13:47:00Z">
            <w:rPr>
              <w:lang w:val="en-US"/>
            </w:rPr>
          </w:rPrChange>
        </w:rPr>
        <w:t>Tshelantende</w:t>
      </w:r>
      <w:proofErr w:type="spellEnd"/>
      <w:r w:rsidR="008642E4" w:rsidRPr="00BF4EBB">
        <w:rPr>
          <w:b/>
          <w:lang w:val="en-US"/>
          <w:rPrChange w:id="7" w:author="Erin Rice" w:date="2014-02-19T13:47:00Z">
            <w:rPr>
              <w:lang w:val="en-US"/>
            </w:rPr>
          </w:rPrChange>
        </w:rPr>
        <w:t xml:space="preserve"> (</w:t>
      </w:r>
      <w:proofErr w:type="spellStart"/>
      <w:r w:rsidR="008642E4" w:rsidRPr="00BF4EBB">
        <w:rPr>
          <w:b/>
          <w:lang w:val="en-US"/>
          <w:rPrChange w:id="8" w:author="Erin Rice" w:date="2014-02-19T13:47:00Z">
            <w:rPr>
              <w:lang w:val="en-US"/>
            </w:rPr>
          </w:rPrChange>
        </w:rPr>
        <w:t>Djilatendo</w:t>
      </w:r>
      <w:proofErr w:type="spellEnd"/>
      <w:r w:rsidR="008642E4" w:rsidRPr="00BF4EBB">
        <w:rPr>
          <w:b/>
          <w:lang w:val="en-US"/>
          <w:rPrChange w:id="9" w:author="Erin Rice" w:date="2014-02-19T13:47:00Z">
            <w:rPr>
              <w:lang w:val="en-US"/>
            </w:rPr>
          </w:rPrChange>
        </w:rPr>
        <w:t xml:space="preserve">) </w:t>
      </w:r>
    </w:p>
    <w:p w:rsidR="003442E4" w:rsidRDefault="00C41FE2" w:rsidP="00EC103F">
      <w:pPr>
        <w:rPr>
          <w:lang w:val="en-US"/>
        </w:rPr>
      </w:pPr>
      <w:proofErr w:type="spellStart"/>
      <w:r>
        <w:rPr>
          <w:lang w:val="en-US"/>
        </w:rPr>
        <w:t>Tshelantende</w:t>
      </w:r>
      <w:proofErr w:type="spellEnd"/>
      <w:r w:rsidR="008642E4">
        <w:rPr>
          <w:lang w:val="en-US"/>
        </w:rPr>
        <w:t xml:space="preserve"> (</w:t>
      </w:r>
      <w:r w:rsidR="008642E4" w:rsidRPr="008642E4">
        <w:rPr>
          <w:sz w:val="20"/>
          <w:szCs w:val="20"/>
          <w:lang w:val="en-US"/>
        </w:rPr>
        <w:t xml:space="preserve">the artist’s signatures vary in </w:t>
      </w:r>
      <w:commentRangeStart w:id="10"/>
      <w:r w:rsidR="008642E4" w:rsidRPr="008642E4">
        <w:rPr>
          <w:sz w:val="20"/>
          <w:szCs w:val="20"/>
          <w:lang w:val="en-US"/>
        </w:rPr>
        <w:t>spelling</w:t>
      </w:r>
      <w:commentRangeEnd w:id="10"/>
      <w:r w:rsidR="00BF4EBB">
        <w:rPr>
          <w:rStyle w:val="CommentReference"/>
          <w:vanish/>
        </w:rPr>
        <w:commentReference w:id="10"/>
      </w:r>
      <w:del w:id="11" w:author="Erin Rice" w:date="2014-02-19T13:48:00Z">
        <w:r w:rsidR="008642E4" w:rsidRPr="008642E4" w:rsidDel="00BF4EBB">
          <w:rPr>
            <w:sz w:val="20"/>
            <w:szCs w:val="20"/>
            <w:lang w:val="en-US"/>
          </w:rPr>
          <w:delText>,</w:delText>
        </w:r>
        <w:r w:rsidR="00CB1D05" w:rsidDel="00BF4EBB">
          <w:rPr>
            <w:sz w:val="20"/>
            <w:szCs w:val="20"/>
            <w:lang w:val="en-US"/>
          </w:rPr>
          <w:delText xml:space="preserve"> s.</w:delText>
        </w:r>
        <w:r w:rsidR="008642E4" w:rsidRPr="008642E4" w:rsidDel="00BF4EBB">
          <w:rPr>
            <w:sz w:val="20"/>
            <w:szCs w:val="20"/>
            <w:lang w:val="en-US"/>
          </w:rPr>
          <w:delText xml:space="preserve"> Langenohl 2013:156</w:delText>
        </w:r>
      </w:del>
      <w:r w:rsidR="008642E4">
        <w:rPr>
          <w:lang w:val="en-US"/>
        </w:rPr>
        <w:t>)</w:t>
      </w:r>
      <w:r w:rsidR="008642E4" w:rsidRPr="00E40E5E">
        <w:rPr>
          <w:rStyle w:val="FootnoteReference"/>
          <w:lang w:val="en-US"/>
        </w:rPr>
        <w:t xml:space="preserve"> </w:t>
      </w:r>
      <w:r w:rsidR="00FD57F6">
        <w:rPr>
          <w:lang w:val="en-US"/>
        </w:rPr>
        <w:t xml:space="preserve">was an artist, tailor, </w:t>
      </w:r>
      <w:r>
        <w:rPr>
          <w:lang w:val="en-US"/>
        </w:rPr>
        <w:t xml:space="preserve">and </w:t>
      </w:r>
      <w:r w:rsidR="00FD57F6">
        <w:rPr>
          <w:lang w:val="en-US"/>
        </w:rPr>
        <w:t>hunter born before the turn of the 20</w:t>
      </w:r>
      <w:r w:rsidR="00FD57F6" w:rsidRPr="000E0190">
        <w:rPr>
          <w:vertAlign w:val="superscript"/>
          <w:lang w:val="en-US"/>
        </w:rPr>
        <w:t>th</w:t>
      </w:r>
      <w:r w:rsidR="00FD57F6">
        <w:rPr>
          <w:lang w:val="en-US"/>
        </w:rPr>
        <w:t xml:space="preserve"> centur</w:t>
      </w:r>
      <w:r w:rsidR="00A41A7C">
        <w:rPr>
          <w:lang w:val="en-US"/>
        </w:rPr>
        <w:t xml:space="preserve">y in </w:t>
      </w:r>
      <w:proofErr w:type="spellStart"/>
      <w:r w:rsidR="00A41A7C">
        <w:rPr>
          <w:lang w:val="en-US"/>
        </w:rPr>
        <w:t>Luluaburg</w:t>
      </w:r>
      <w:proofErr w:type="spellEnd"/>
      <w:r w:rsidR="008642E4">
        <w:rPr>
          <w:lang w:val="en-US"/>
        </w:rPr>
        <w:t xml:space="preserve">, today’s Kananga, </w:t>
      </w:r>
      <w:r w:rsidR="00FD57F6">
        <w:rPr>
          <w:lang w:val="en-US"/>
        </w:rPr>
        <w:t xml:space="preserve">and lived until 1950s in </w:t>
      </w:r>
      <w:proofErr w:type="spellStart"/>
      <w:r w:rsidR="00FD57F6">
        <w:rPr>
          <w:lang w:val="en-US"/>
        </w:rPr>
        <w:t>Ibanshe</w:t>
      </w:r>
      <w:proofErr w:type="spellEnd"/>
      <w:r w:rsidR="008642E4">
        <w:rPr>
          <w:lang w:val="en-US"/>
        </w:rPr>
        <w:t xml:space="preserve"> in the </w:t>
      </w:r>
      <w:r w:rsidR="00FD57F6">
        <w:rPr>
          <w:lang w:val="en-US"/>
        </w:rPr>
        <w:t>K</w:t>
      </w:r>
      <w:r w:rsidR="008642E4">
        <w:rPr>
          <w:lang w:val="en-US"/>
        </w:rPr>
        <w:t>asai region of the B</w:t>
      </w:r>
      <w:r w:rsidR="00FD57F6">
        <w:rPr>
          <w:lang w:val="en-US"/>
        </w:rPr>
        <w:t>elgian Congo</w:t>
      </w:r>
      <w:r w:rsidR="008642E4">
        <w:rPr>
          <w:lang w:val="en-US"/>
        </w:rPr>
        <w:t xml:space="preserve"> colony</w:t>
      </w:r>
      <w:r w:rsidR="00FD57F6">
        <w:rPr>
          <w:lang w:val="en-US"/>
        </w:rPr>
        <w:t>.</w:t>
      </w:r>
      <w:r w:rsidR="00166181">
        <w:rPr>
          <w:lang w:val="en-US"/>
        </w:rPr>
        <w:t xml:space="preserve"> </w:t>
      </w:r>
      <w:r w:rsidR="00FD57F6">
        <w:rPr>
          <w:lang w:val="en-US"/>
        </w:rPr>
        <w:t xml:space="preserve">As an artist, </w:t>
      </w:r>
      <w:proofErr w:type="spellStart"/>
      <w:r w:rsidR="00FD57F6">
        <w:rPr>
          <w:lang w:val="en-US"/>
        </w:rPr>
        <w:t>Tshelantende</w:t>
      </w:r>
      <w:proofErr w:type="spellEnd"/>
      <w:r w:rsidR="00FD57F6">
        <w:rPr>
          <w:lang w:val="en-US"/>
        </w:rPr>
        <w:t xml:space="preserve"> was known for his mural paintings depicting scenes of day-to-day colonial life which later on served as references for his oeuvre of</w:t>
      </w:r>
      <w:r w:rsidR="00B42358">
        <w:rPr>
          <w:lang w:val="en-US"/>
        </w:rPr>
        <w:t xml:space="preserve"> </w:t>
      </w:r>
      <w:r w:rsidR="00FD57F6">
        <w:rPr>
          <w:lang w:val="en-US"/>
        </w:rPr>
        <w:t>watercolor paintings</w:t>
      </w:r>
      <w:r w:rsidR="00B42358">
        <w:rPr>
          <w:lang w:val="en-US"/>
        </w:rPr>
        <w:t>.</w:t>
      </w:r>
      <w:r w:rsidR="004F1B29">
        <w:rPr>
          <w:lang w:val="en-US"/>
        </w:rPr>
        <w:t xml:space="preserve"> A</w:t>
      </w:r>
      <w:r w:rsidR="007636B2">
        <w:rPr>
          <w:lang w:val="en-US"/>
        </w:rPr>
        <w:t xml:space="preserve">s </w:t>
      </w:r>
      <w:r w:rsidR="007D5ABB">
        <w:rPr>
          <w:lang w:val="en-US"/>
        </w:rPr>
        <w:t xml:space="preserve">an </w:t>
      </w:r>
      <w:r w:rsidR="007636B2">
        <w:rPr>
          <w:lang w:val="en-US"/>
        </w:rPr>
        <w:t xml:space="preserve">amateur and autodidact in the field of art, </w:t>
      </w:r>
      <w:proofErr w:type="spellStart"/>
      <w:r w:rsidR="004F1B29">
        <w:rPr>
          <w:lang w:val="en-US"/>
        </w:rPr>
        <w:t>Tshelantende</w:t>
      </w:r>
      <w:proofErr w:type="spellEnd"/>
      <w:r w:rsidR="004F1B29">
        <w:rPr>
          <w:lang w:val="en-US"/>
        </w:rPr>
        <w:t xml:space="preserve"> </w:t>
      </w:r>
      <w:r w:rsidR="007D5ABB">
        <w:rPr>
          <w:lang w:val="en-US"/>
        </w:rPr>
        <w:t>was free to</w:t>
      </w:r>
      <w:r w:rsidR="007636B2">
        <w:rPr>
          <w:lang w:val="en-US"/>
        </w:rPr>
        <w:t xml:space="preserve"> cho</w:t>
      </w:r>
      <w:r w:rsidR="007D5ABB">
        <w:rPr>
          <w:lang w:val="en-US"/>
        </w:rPr>
        <w:t>o</w:t>
      </w:r>
      <w:r w:rsidR="007636B2">
        <w:rPr>
          <w:lang w:val="en-US"/>
        </w:rPr>
        <w:t xml:space="preserve">se his subjects and </w:t>
      </w:r>
      <w:r w:rsidR="007D5ABB">
        <w:rPr>
          <w:lang w:val="en-US"/>
        </w:rPr>
        <w:t>to develop</w:t>
      </w:r>
      <w:r w:rsidR="007636B2">
        <w:rPr>
          <w:lang w:val="en-US"/>
        </w:rPr>
        <w:t xml:space="preserve"> his individual style of visual representation, combining local traditions with appropriations of European imagery</w:t>
      </w:r>
      <w:r w:rsidR="001834CC">
        <w:rPr>
          <w:lang w:val="en-US"/>
        </w:rPr>
        <w:t xml:space="preserve"> in a realistic manner</w:t>
      </w:r>
      <w:r w:rsidR="007636B2" w:rsidRPr="007F52DB">
        <w:rPr>
          <w:lang w:val="en-US"/>
        </w:rPr>
        <w:t>.</w:t>
      </w:r>
      <w:r w:rsidR="007D5ABB">
        <w:rPr>
          <w:lang w:val="en-US"/>
        </w:rPr>
        <w:t xml:space="preserve"> </w:t>
      </w:r>
      <w:proofErr w:type="spellStart"/>
      <w:r w:rsidR="007D5ABB">
        <w:rPr>
          <w:lang w:val="en-US"/>
        </w:rPr>
        <w:t>Visuali</w:t>
      </w:r>
      <w:ins w:id="12" w:author="doctor" w:date="2014-02-22T14:42:00Z">
        <w:r w:rsidR="003F0143">
          <w:rPr>
            <w:lang w:val="en-US"/>
          </w:rPr>
          <w:t>s</w:t>
        </w:r>
      </w:ins>
      <w:del w:id="13" w:author="doctor" w:date="2014-02-22T14:42:00Z">
        <w:r w:rsidR="007D5ABB" w:rsidDel="003F0143">
          <w:rPr>
            <w:lang w:val="en-US"/>
          </w:rPr>
          <w:delText>z</w:delText>
        </w:r>
      </w:del>
      <w:r w:rsidR="007D5ABB">
        <w:rPr>
          <w:lang w:val="en-US"/>
        </w:rPr>
        <w:t>ation</w:t>
      </w:r>
      <w:proofErr w:type="spellEnd"/>
      <w:r w:rsidR="007D5ABB">
        <w:rPr>
          <w:lang w:val="en-US"/>
        </w:rPr>
        <w:t xml:space="preserve"> </w:t>
      </w:r>
      <w:r w:rsidR="003442E4">
        <w:rPr>
          <w:lang w:val="en-US"/>
        </w:rPr>
        <w:t>served as means</w:t>
      </w:r>
      <w:r w:rsidR="007D5ABB">
        <w:rPr>
          <w:lang w:val="en-US"/>
        </w:rPr>
        <w:t xml:space="preserve"> to objectify and </w:t>
      </w:r>
      <w:r w:rsidR="00166181">
        <w:rPr>
          <w:lang w:val="en-US"/>
        </w:rPr>
        <w:t>hence distance one</w:t>
      </w:r>
      <w:r w:rsidR="007D5ABB">
        <w:rPr>
          <w:lang w:val="en-US"/>
        </w:rPr>
        <w:t xml:space="preserve">self from </w:t>
      </w:r>
      <w:r w:rsidR="00166181">
        <w:rPr>
          <w:lang w:val="en-US"/>
        </w:rPr>
        <w:t xml:space="preserve">the ongoing process of </w:t>
      </w:r>
      <w:r w:rsidR="00166181" w:rsidRPr="00166181">
        <w:rPr>
          <w:lang w:val="en-US"/>
        </w:rPr>
        <w:t>transformation</w:t>
      </w:r>
      <w:r w:rsidR="003442E4">
        <w:rPr>
          <w:color w:val="FF0000"/>
          <w:lang w:val="en-US"/>
        </w:rPr>
        <w:t xml:space="preserve"> </w:t>
      </w:r>
      <w:r w:rsidR="007D5ABB">
        <w:rPr>
          <w:lang w:val="en-US"/>
        </w:rPr>
        <w:t>and at t</w:t>
      </w:r>
      <w:r w:rsidR="004F1B29">
        <w:rPr>
          <w:lang w:val="en-US"/>
        </w:rPr>
        <w:t xml:space="preserve">he same time </w:t>
      </w:r>
      <w:r w:rsidR="00166181">
        <w:rPr>
          <w:lang w:val="en-US"/>
        </w:rPr>
        <w:t>bring attention</w:t>
      </w:r>
      <w:r w:rsidR="003442E4">
        <w:rPr>
          <w:lang w:val="en-US"/>
        </w:rPr>
        <w:t xml:space="preserve"> </w:t>
      </w:r>
      <w:r w:rsidR="007D5ABB">
        <w:rPr>
          <w:lang w:val="en-US"/>
        </w:rPr>
        <w:t>to certain topics.</w:t>
      </w:r>
      <w:r w:rsidR="007D5ABB" w:rsidRPr="00EC103F">
        <w:rPr>
          <w:lang w:val="en-US"/>
        </w:rPr>
        <w:t xml:space="preserve"> </w:t>
      </w:r>
      <w:r w:rsidR="003442E4">
        <w:rPr>
          <w:lang w:val="en-US"/>
        </w:rPr>
        <w:t>Therefore h</w:t>
      </w:r>
      <w:r w:rsidR="007D5ABB">
        <w:rPr>
          <w:lang w:val="en-US"/>
        </w:rPr>
        <w:t xml:space="preserve">is murals were not made for European </w:t>
      </w:r>
      <w:r w:rsidR="008A1313">
        <w:rPr>
          <w:lang w:val="en-US"/>
        </w:rPr>
        <w:t>connoisseurs</w:t>
      </w:r>
      <w:r w:rsidR="007D5ABB">
        <w:rPr>
          <w:lang w:val="en-US"/>
        </w:rPr>
        <w:t xml:space="preserve"> </w:t>
      </w:r>
      <w:r w:rsidR="008A1313">
        <w:rPr>
          <w:lang w:val="en-US"/>
        </w:rPr>
        <w:t xml:space="preserve">of art </w:t>
      </w:r>
      <w:r w:rsidR="007D5ABB">
        <w:rPr>
          <w:lang w:val="en-US"/>
        </w:rPr>
        <w:t>first of all, but were visual comments on contemporary life for people passing by</w:t>
      </w:r>
      <w:r w:rsidR="007D5ABB" w:rsidRPr="00F7255A">
        <w:rPr>
          <w:lang w:val="en-US"/>
        </w:rPr>
        <w:t xml:space="preserve">. </w:t>
      </w:r>
      <w:r w:rsidR="007D5ABB">
        <w:rPr>
          <w:lang w:val="en-US"/>
        </w:rPr>
        <w:t xml:space="preserve">Comparable to street art today, the murals provided public access to colonial discourse, a possibility to </w:t>
      </w:r>
      <w:ins w:id="14" w:author="doctor" w:date="2014-02-22T14:43:00Z">
        <w:r w:rsidR="003F0143">
          <w:rPr>
            <w:lang w:val="en-US"/>
          </w:rPr>
          <w:t>become</w:t>
        </w:r>
      </w:ins>
      <w:del w:id="15" w:author="doctor" w:date="2014-02-22T14:43:00Z">
        <w:r w:rsidR="007D5ABB" w:rsidDel="003F0143">
          <w:rPr>
            <w:lang w:val="en-US"/>
          </w:rPr>
          <w:delText>get</w:delText>
        </w:r>
      </w:del>
      <w:r w:rsidR="007D5ABB">
        <w:rPr>
          <w:lang w:val="en-US"/>
        </w:rPr>
        <w:t xml:space="preserve"> involved, make comments and start discussion</w:t>
      </w:r>
      <w:ins w:id="16" w:author="Erin Rice" w:date="2014-02-19T13:50:00Z">
        <w:r w:rsidR="00BF4EBB">
          <w:rPr>
            <w:lang w:val="en-US"/>
          </w:rPr>
          <w:t>s</w:t>
        </w:r>
      </w:ins>
      <w:r w:rsidR="007D5ABB">
        <w:rPr>
          <w:lang w:val="en-US"/>
        </w:rPr>
        <w:t xml:space="preserve">. </w:t>
      </w:r>
      <w:r w:rsidR="007D5ABB" w:rsidRPr="00F7255A">
        <w:rPr>
          <w:lang w:val="en-US"/>
        </w:rPr>
        <w:t>In this sense, the 1</w:t>
      </w:r>
      <w:r w:rsidR="007D5ABB">
        <w:rPr>
          <w:lang w:val="en-US"/>
        </w:rPr>
        <w:t>930s watercolors</w:t>
      </w:r>
      <w:r w:rsidR="007D5ABB" w:rsidRPr="00F7255A">
        <w:rPr>
          <w:lang w:val="en-US"/>
        </w:rPr>
        <w:t xml:space="preserve"> can be “deciphered as an intellectual and artistic form of reading the colonial West</w:t>
      </w:r>
      <w:del w:id="17" w:author="Erin Rice" w:date="2014-02-19T13:51:00Z">
        <w:r w:rsidR="007D5ABB" w:rsidRPr="00F7255A" w:rsidDel="00BF4EBB">
          <w:rPr>
            <w:lang w:val="en-US"/>
          </w:rPr>
          <w:delText>.</w:delText>
        </w:r>
      </w:del>
      <w:r w:rsidR="007D5ABB" w:rsidRPr="00F7255A">
        <w:rPr>
          <w:lang w:val="en-US"/>
        </w:rPr>
        <w:t>”</w:t>
      </w:r>
      <w:r w:rsidR="007D5ABB" w:rsidRPr="001B1CAA">
        <w:rPr>
          <w:rFonts w:cs="Arial"/>
          <w:sz w:val="20"/>
        </w:rPr>
        <w:t xml:space="preserve"> </w:t>
      </w:r>
      <w:ins w:id="18" w:author="Erin Rice" w:date="2014-02-19T13:51:00Z">
        <w:r w:rsidR="00BF4EBB">
          <w:rPr>
            <w:rFonts w:cs="Arial"/>
            <w:sz w:val="20"/>
          </w:rPr>
          <w:t xml:space="preserve">according to </w:t>
        </w:r>
        <w:proofErr w:type="spellStart"/>
        <w:r w:rsidR="00BF4EBB">
          <w:rPr>
            <w:rFonts w:cs="Arial"/>
            <w:sz w:val="20"/>
          </w:rPr>
          <w:t>Bogumil</w:t>
        </w:r>
        <w:proofErr w:type="spellEnd"/>
        <w:r w:rsidR="00BF4EBB">
          <w:rPr>
            <w:rFonts w:cs="Arial"/>
            <w:sz w:val="20"/>
          </w:rPr>
          <w:t xml:space="preserve"> </w:t>
        </w:r>
      </w:ins>
      <w:del w:id="19" w:author="Erin Rice" w:date="2014-02-19T13:51:00Z">
        <w:r w:rsidR="007D5ABB" w:rsidDel="00BF4EBB">
          <w:rPr>
            <w:rFonts w:cs="Arial"/>
            <w:sz w:val="20"/>
          </w:rPr>
          <w:delText>(</w:delText>
        </w:r>
      </w:del>
      <w:proofErr w:type="spellStart"/>
      <w:r w:rsidR="007D5ABB">
        <w:rPr>
          <w:rFonts w:cs="Arial"/>
          <w:sz w:val="20"/>
        </w:rPr>
        <w:t>Jewsiewicki</w:t>
      </w:r>
      <w:proofErr w:type="spellEnd"/>
      <w:ins w:id="20" w:author="Erin Rice" w:date="2014-02-19T13:51:00Z">
        <w:r w:rsidR="00BF4EBB">
          <w:rPr>
            <w:rFonts w:cs="Arial"/>
            <w:sz w:val="20"/>
          </w:rPr>
          <w:t xml:space="preserve">. </w:t>
        </w:r>
      </w:ins>
      <w:del w:id="21" w:author="Erin Rice" w:date="2014-02-19T13:51:00Z">
        <w:r w:rsidR="007D5ABB" w:rsidDel="00BF4EBB">
          <w:rPr>
            <w:rFonts w:cs="Arial"/>
            <w:sz w:val="20"/>
          </w:rPr>
          <w:delText xml:space="preserve"> 1991:139)</w:delText>
        </w:r>
        <w:r w:rsidR="004F1B29" w:rsidDel="00BF4EBB">
          <w:rPr>
            <w:lang w:val="en-US"/>
          </w:rPr>
          <w:delText>.</w:delText>
        </w:r>
        <w:r w:rsidR="007D5ABB" w:rsidDel="00BF4EBB">
          <w:rPr>
            <w:lang w:val="en-US"/>
          </w:rPr>
          <w:delText xml:space="preserve"> </w:delText>
        </w:r>
      </w:del>
      <w:proofErr w:type="spellStart"/>
      <w:r w:rsidR="007D5ABB">
        <w:rPr>
          <w:lang w:val="en-US"/>
        </w:rPr>
        <w:t>Tshelantende</w:t>
      </w:r>
      <w:proofErr w:type="spellEnd"/>
      <w:r w:rsidR="007D5ABB">
        <w:rPr>
          <w:lang w:val="en-US"/>
        </w:rPr>
        <w:t xml:space="preserve"> </w:t>
      </w:r>
      <w:r w:rsidR="003442E4">
        <w:rPr>
          <w:lang w:val="en-US"/>
        </w:rPr>
        <w:t xml:space="preserve">entered </w:t>
      </w:r>
      <w:r w:rsidR="007D5ABB">
        <w:rPr>
          <w:lang w:val="en-US"/>
        </w:rPr>
        <w:t xml:space="preserve">the discourse of modernity, </w:t>
      </w:r>
      <w:proofErr w:type="spellStart"/>
      <w:r w:rsidR="007D5ABB">
        <w:rPr>
          <w:lang w:val="en-US"/>
        </w:rPr>
        <w:t>characteri</w:t>
      </w:r>
      <w:ins w:id="22" w:author="doctor" w:date="2014-02-22T14:43:00Z">
        <w:r w:rsidR="003F0143">
          <w:rPr>
            <w:lang w:val="en-US"/>
          </w:rPr>
          <w:t>s</w:t>
        </w:r>
      </w:ins>
      <w:del w:id="23" w:author="doctor" w:date="2014-02-22T14:43:00Z">
        <w:r w:rsidR="007D5ABB" w:rsidDel="003F0143">
          <w:rPr>
            <w:lang w:val="en-US"/>
          </w:rPr>
          <w:delText>z</w:delText>
        </w:r>
      </w:del>
      <w:proofErr w:type="gramStart"/>
      <w:r w:rsidR="007D5ABB">
        <w:rPr>
          <w:lang w:val="en-US"/>
        </w:rPr>
        <w:t>ed</w:t>
      </w:r>
      <w:proofErr w:type="spellEnd"/>
      <w:proofErr w:type="gramEnd"/>
      <w:r w:rsidR="007D5ABB">
        <w:rPr>
          <w:lang w:val="en-US"/>
        </w:rPr>
        <w:t xml:space="preserve"> by shifts between local and global issues and negotiated between the poles. Appropriation was not a one-way street</w:t>
      </w:r>
      <w:ins w:id="24" w:author="doctor" w:date="2014-02-22T14:43:00Z">
        <w:r w:rsidR="003F0143">
          <w:rPr>
            <w:lang w:val="en-US"/>
          </w:rPr>
          <w:t>.</w:t>
        </w:r>
      </w:ins>
      <w:del w:id="25" w:author="doctor" w:date="2014-02-22T14:43:00Z">
        <w:r w:rsidR="007D5ABB" w:rsidDel="003F0143">
          <w:rPr>
            <w:lang w:val="en-US"/>
          </w:rPr>
          <w:delText>!</w:delText>
        </w:r>
      </w:del>
    </w:p>
    <w:p w:rsidR="004020E7" w:rsidRDefault="007D5ABB" w:rsidP="00EC103F">
      <w:pPr>
        <w:rPr>
          <w:lang w:val="en-US"/>
        </w:rPr>
      </w:pPr>
      <w:r>
        <w:rPr>
          <w:lang w:val="en-US"/>
        </w:rPr>
        <w:t xml:space="preserve"> </w:t>
      </w:r>
      <w:r w:rsidR="003442E4">
        <w:rPr>
          <w:lang w:val="en-US"/>
        </w:rPr>
        <w:t>In 1930,</w:t>
      </w:r>
      <w:r w:rsidR="003442E4" w:rsidRPr="00CA59B5">
        <w:rPr>
          <w:lang w:val="en-US"/>
        </w:rPr>
        <w:t xml:space="preserve"> </w:t>
      </w:r>
      <w:r w:rsidR="003442E4">
        <w:rPr>
          <w:lang w:val="en-US"/>
        </w:rPr>
        <w:t xml:space="preserve">the Belgian colonial officer Georges </w:t>
      </w:r>
      <w:proofErr w:type="spellStart"/>
      <w:r w:rsidR="003442E4">
        <w:rPr>
          <w:lang w:val="en-US"/>
        </w:rPr>
        <w:t>Thiry</w:t>
      </w:r>
      <w:proofErr w:type="spellEnd"/>
      <w:r w:rsidR="003442E4">
        <w:rPr>
          <w:lang w:val="en-US"/>
        </w:rPr>
        <w:t xml:space="preserve"> who was excited about </w:t>
      </w:r>
      <w:proofErr w:type="spellStart"/>
      <w:r w:rsidR="003442E4">
        <w:rPr>
          <w:lang w:val="en-US"/>
        </w:rPr>
        <w:t>Tshelantende’s</w:t>
      </w:r>
      <w:proofErr w:type="spellEnd"/>
      <w:r w:rsidR="003442E4">
        <w:rPr>
          <w:lang w:val="en-US"/>
        </w:rPr>
        <w:t xml:space="preserve"> murals, commissioned him to transfer the motifs with watercolors on to paper. </w:t>
      </w:r>
      <w:r>
        <w:rPr>
          <w:lang w:val="en-US"/>
        </w:rPr>
        <w:t xml:space="preserve">Besides </w:t>
      </w:r>
      <w:r w:rsidR="003442E4">
        <w:rPr>
          <w:lang w:val="en-US"/>
        </w:rPr>
        <w:t>being delicate works of art, the</w:t>
      </w:r>
      <w:r>
        <w:rPr>
          <w:lang w:val="en-US"/>
        </w:rPr>
        <w:t xml:space="preserve"> watercolors offer today’s spectators an insight into the Congolese perspective on colonial times.</w:t>
      </w:r>
      <w:r w:rsidR="003442E4">
        <w:rPr>
          <w:lang w:val="en-US"/>
        </w:rPr>
        <w:t xml:space="preserve"> They depict</w:t>
      </w:r>
      <w:r w:rsidR="00E13E7E">
        <w:rPr>
          <w:lang w:val="en-US"/>
        </w:rPr>
        <w:t xml:space="preserve"> si</w:t>
      </w:r>
      <w:r w:rsidR="004F1B29">
        <w:rPr>
          <w:lang w:val="en-US"/>
        </w:rPr>
        <w:t xml:space="preserve">tuations of day-to-day </w:t>
      </w:r>
      <w:r w:rsidR="00E13E7E">
        <w:rPr>
          <w:lang w:val="en-US"/>
        </w:rPr>
        <w:t>life</w:t>
      </w:r>
      <w:r w:rsidR="00B42358">
        <w:rPr>
          <w:lang w:val="en-US"/>
        </w:rPr>
        <w:t xml:space="preserve"> such as a colonial officer with </w:t>
      </w:r>
      <w:ins w:id="26" w:author="Erin Rice" w:date="2014-02-19T13:52:00Z">
        <w:r w:rsidR="00BF4EBB">
          <w:rPr>
            <w:lang w:val="en-US"/>
          </w:rPr>
          <w:t xml:space="preserve">a </w:t>
        </w:r>
      </w:ins>
      <w:r w:rsidR="00B42358">
        <w:rPr>
          <w:lang w:val="en-US"/>
        </w:rPr>
        <w:t xml:space="preserve">typewriter and a bottle to his side, soldiers of the Force </w:t>
      </w:r>
      <w:proofErr w:type="spellStart"/>
      <w:r w:rsidR="00B42358">
        <w:rPr>
          <w:lang w:val="en-US"/>
        </w:rPr>
        <w:t>Publique</w:t>
      </w:r>
      <w:proofErr w:type="spellEnd"/>
      <w:r w:rsidR="00B42358">
        <w:rPr>
          <w:lang w:val="en-US"/>
        </w:rPr>
        <w:t>, a European couple walking hand in hand, a missionary with a pipe, a doctor distributing medicine</w:t>
      </w:r>
      <w:r w:rsidR="001834CC">
        <w:rPr>
          <w:lang w:val="en-US"/>
        </w:rPr>
        <w:t xml:space="preserve"> (s</w:t>
      </w:r>
      <w:ins w:id="27" w:author="doctor" w:date="2014-02-22T14:44:00Z">
        <w:r w:rsidR="003F0143">
          <w:rPr>
            <w:lang w:val="en-US"/>
          </w:rPr>
          <w:t>ee</w:t>
        </w:r>
      </w:ins>
      <w:del w:id="28" w:author="doctor" w:date="2014-02-22T14:44:00Z">
        <w:r w:rsidR="001834CC" w:rsidDel="003F0143">
          <w:rPr>
            <w:lang w:val="en-US"/>
          </w:rPr>
          <w:delText>.</w:delText>
        </w:r>
      </w:del>
      <w:r w:rsidR="001834CC">
        <w:rPr>
          <w:lang w:val="en-US"/>
        </w:rPr>
        <w:t xml:space="preserve"> illustration)</w:t>
      </w:r>
      <w:r w:rsidR="00B42358">
        <w:rPr>
          <w:lang w:val="en-US"/>
        </w:rPr>
        <w:t xml:space="preserve">, a lady with an umbrella, technical achievements like an </w:t>
      </w:r>
      <w:proofErr w:type="spellStart"/>
      <w:r w:rsidR="00B42358">
        <w:rPr>
          <w:lang w:val="en-US"/>
        </w:rPr>
        <w:t>aeroplane</w:t>
      </w:r>
      <w:proofErr w:type="spellEnd"/>
      <w:r w:rsidR="00B42358">
        <w:rPr>
          <w:lang w:val="en-US"/>
        </w:rPr>
        <w:t xml:space="preserve">, a car, a bicycle, a motor vessel and attributes of European lifestyle such as tables, chairs, flowerpots, bottles, </w:t>
      </w:r>
      <w:ins w:id="29" w:author="Erin Rice" w:date="2014-02-19T13:53:00Z">
        <w:r w:rsidR="00BF4EBB">
          <w:rPr>
            <w:lang w:val="en-US"/>
          </w:rPr>
          <w:t xml:space="preserve">and </w:t>
        </w:r>
      </w:ins>
      <w:r w:rsidR="00B42358">
        <w:rPr>
          <w:lang w:val="en-US"/>
        </w:rPr>
        <w:t>dogs on leashes</w:t>
      </w:r>
      <w:r w:rsidR="003442E4">
        <w:rPr>
          <w:lang w:val="en-US"/>
        </w:rPr>
        <w:t xml:space="preserve">. Furthermore </w:t>
      </w:r>
      <w:proofErr w:type="spellStart"/>
      <w:r w:rsidR="003442E4">
        <w:rPr>
          <w:lang w:val="en-US"/>
        </w:rPr>
        <w:t>Tshelantende</w:t>
      </w:r>
      <w:proofErr w:type="spellEnd"/>
      <w:r w:rsidR="003442E4">
        <w:rPr>
          <w:lang w:val="en-US"/>
        </w:rPr>
        <w:t xml:space="preserve"> illustrated</w:t>
      </w:r>
      <w:r w:rsidR="00B42358">
        <w:rPr>
          <w:lang w:val="en-US"/>
        </w:rPr>
        <w:t xml:space="preserve"> scenes of hunting and animals in the forest, distinguished by their </w:t>
      </w:r>
      <w:proofErr w:type="gramStart"/>
      <w:r w:rsidR="00B42358">
        <w:rPr>
          <w:lang w:val="en-US"/>
        </w:rPr>
        <w:t xml:space="preserve">pugs </w:t>
      </w:r>
      <w:ins w:id="30" w:author="doctor" w:date="2014-02-22T14:45:00Z">
        <w:r w:rsidR="003F0143">
          <w:rPr>
            <w:lang w:val="en-US"/>
          </w:rPr>
          <w:t>,</w:t>
        </w:r>
        <w:proofErr w:type="gramEnd"/>
        <w:r w:rsidR="003F0143">
          <w:rPr>
            <w:lang w:val="en-US"/>
          </w:rPr>
          <w:t xml:space="preserve"> </w:t>
        </w:r>
      </w:ins>
      <w:del w:id="31" w:author="doctor" w:date="2014-02-22T14:44:00Z">
        <w:r w:rsidR="00B42358" w:rsidDel="003F0143">
          <w:rPr>
            <w:lang w:val="en-US"/>
          </w:rPr>
          <w:delText xml:space="preserve">– </w:delText>
        </w:r>
      </w:del>
      <w:r w:rsidR="00B42358">
        <w:rPr>
          <w:lang w:val="en-US"/>
        </w:rPr>
        <w:t xml:space="preserve">in some cases referring to local tales. The </w:t>
      </w:r>
      <w:del w:id="32" w:author="Erin Rice" w:date="2014-02-19T13:53:00Z">
        <w:r w:rsidR="00B42358" w:rsidDel="00BF4EBB">
          <w:rPr>
            <w:lang w:val="en-US"/>
          </w:rPr>
          <w:delText xml:space="preserve">left out </w:delText>
        </w:r>
      </w:del>
      <w:ins w:id="33" w:author="Erin Rice" w:date="2014-02-19T13:53:00Z">
        <w:r w:rsidR="00BF4EBB">
          <w:rPr>
            <w:lang w:val="en-US"/>
          </w:rPr>
          <w:t xml:space="preserve">negative </w:t>
        </w:r>
      </w:ins>
      <w:r w:rsidR="00B42358">
        <w:rPr>
          <w:lang w:val="en-US"/>
        </w:rPr>
        <w:t>space</w:t>
      </w:r>
      <w:ins w:id="34" w:author="Erin Rice" w:date="2014-02-19T13:53:00Z">
        <w:r w:rsidR="00BF4EBB">
          <w:rPr>
            <w:lang w:val="en-US"/>
          </w:rPr>
          <w:t>s</w:t>
        </w:r>
      </w:ins>
      <w:del w:id="35" w:author="Erin Rice" w:date="2014-02-19T13:53:00Z">
        <w:r w:rsidR="00B42358" w:rsidDel="00BF4EBB">
          <w:rPr>
            <w:lang w:val="en-US"/>
          </w:rPr>
          <w:delText>s</w:delText>
        </w:r>
      </w:del>
      <w:r w:rsidR="00B42358">
        <w:rPr>
          <w:lang w:val="en-US"/>
        </w:rPr>
        <w:t xml:space="preserve"> between figures are often filled with bands and areas of ornament, for which the Congo was known. </w:t>
      </w:r>
    </w:p>
    <w:p w:rsidR="00FD57F6" w:rsidRDefault="00E13E7E" w:rsidP="00FD57F6">
      <w:pPr>
        <w:rPr>
          <w:lang w:val="en-US"/>
        </w:rPr>
      </w:pPr>
      <w:r>
        <w:rPr>
          <w:lang w:val="en-US"/>
        </w:rPr>
        <w:t>The</w:t>
      </w:r>
      <w:r w:rsidR="00B42358">
        <w:rPr>
          <w:lang w:val="en-US"/>
        </w:rPr>
        <w:t xml:space="preserve"> watercolor </w:t>
      </w:r>
      <w:r w:rsidR="00EC103F">
        <w:rPr>
          <w:lang w:val="en-US"/>
        </w:rPr>
        <w:t>paintings</w:t>
      </w:r>
      <w:r w:rsidR="00D71EB8">
        <w:rPr>
          <w:lang w:val="en-US"/>
        </w:rPr>
        <w:t xml:space="preserve"> </w:t>
      </w:r>
      <w:r>
        <w:rPr>
          <w:lang w:val="en-US"/>
        </w:rPr>
        <w:t xml:space="preserve">were sent </w:t>
      </w:r>
      <w:r w:rsidR="00D71EB8">
        <w:rPr>
          <w:lang w:val="en-US"/>
        </w:rPr>
        <w:t xml:space="preserve">to Brussels, where the recipient, Gaston-Denis </w:t>
      </w:r>
      <w:proofErr w:type="spellStart"/>
      <w:r w:rsidR="00D71EB8">
        <w:rPr>
          <w:lang w:val="en-US"/>
        </w:rPr>
        <w:t>Périer</w:t>
      </w:r>
      <w:proofErr w:type="spellEnd"/>
      <w:r w:rsidR="00D71EB8">
        <w:rPr>
          <w:lang w:val="en-US"/>
        </w:rPr>
        <w:t xml:space="preserve">, a connoisseur of the arts in the ministry of colonial affairs, made </w:t>
      </w:r>
      <w:ins w:id="36" w:author="doctor" w:date="2014-02-22T14:45:00Z">
        <w:r w:rsidR="003F0143">
          <w:rPr>
            <w:lang w:val="en-US"/>
          </w:rPr>
          <w:t>extensive</w:t>
        </w:r>
      </w:ins>
      <w:bookmarkStart w:id="37" w:name="_GoBack"/>
      <w:bookmarkEnd w:id="37"/>
      <w:del w:id="38" w:author="doctor" w:date="2014-02-22T14:45:00Z">
        <w:r w:rsidR="00D71EB8" w:rsidDel="003F0143">
          <w:rPr>
            <w:lang w:val="en-US"/>
          </w:rPr>
          <w:delText>all</w:delText>
        </w:r>
      </w:del>
      <w:r w:rsidR="00D71EB8">
        <w:rPr>
          <w:lang w:val="en-US"/>
        </w:rPr>
        <w:t xml:space="preserve"> efforts to exhibit them within the context of European modern art. But at the time, </w:t>
      </w:r>
      <w:proofErr w:type="spellStart"/>
      <w:r w:rsidR="00EC103F">
        <w:rPr>
          <w:lang w:val="en-US"/>
        </w:rPr>
        <w:t>Périer</w:t>
      </w:r>
      <w:proofErr w:type="spellEnd"/>
      <w:r w:rsidR="00EC103F">
        <w:rPr>
          <w:lang w:val="en-US"/>
        </w:rPr>
        <w:t xml:space="preserve"> failed because </w:t>
      </w:r>
      <w:r w:rsidR="00D71EB8">
        <w:rPr>
          <w:lang w:val="en-US"/>
        </w:rPr>
        <w:t xml:space="preserve">gallery owners, curators and spectators were not ready to accept the paintings from the colonies as art on an equal footing. </w:t>
      </w:r>
      <w:r w:rsidR="004020E7">
        <w:rPr>
          <w:lang w:val="en-US"/>
        </w:rPr>
        <w:t>Today, the</w:t>
      </w:r>
      <w:r w:rsidR="00F95AD2">
        <w:rPr>
          <w:lang w:val="en-US"/>
        </w:rPr>
        <w:t xml:space="preserve"> about 250</w:t>
      </w:r>
      <w:r w:rsidR="00FD57F6">
        <w:rPr>
          <w:lang w:val="en-US"/>
        </w:rPr>
        <w:t xml:space="preserve"> watercolor paintings of </w:t>
      </w:r>
      <w:proofErr w:type="spellStart"/>
      <w:r w:rsidR="00FD57F6">
        <w:rPr>
          <w:lang w:val="en-US"/>
        </w:rPr>
        <w:t>Tshelantende</w:t>
      </w:r>
      <w:proofErr w:type="spellEnd"/>
      <w:r w:rsidR="00FD57F6">
        <w:rPr>
          <w:lang w:val="en-US"/>
        </w:rPr>
        <w:t xml:space="preserve"> are mostly archived in museums in Brussels as well as</w:t>
      </w:r>
      <w:r w:rsidR="00F95AD2">
        <w:rPr>
          <w:lang w:val="en-US"/>
        </w:rPr>
        <w:t xml:space="preserve"> seventy more</w:t>
      </w:r>
      <w:r w:rsidR="00FD57F6">
        <w:rPr>
          <w:lang w:val="en-US"/>
        </w:rPr>
        <w:t xml:space="preserve"> in Belgian priva</w:t>
      </w:r>
      <w:r w:rsidR="00F95AD2">
        <w:rPr>
          <w:lang w:val="en-US"/>
        </w:rPr>
        <w:t>te collections</w:t>
      </w:r>
      <w:r w:rsidR="006E7FFB">
        <w:rPr>
          <w:lang w:val="en-US"/>
        </w:rPr>
        <w:t xml:space="preserve"> plus</w:t>
      </w:r>
      <w:r w:rsidR="00226950">
        <w:rPr>
          <w:lang w:val="en-US"/>
        </w:rPr>
        <w:t xml:space="preserve"> seven</w:t>
      </w:r>
      <w:r w:rsidR="006D6AD1">
        <w:rPr>
          <w:lang w:val="en-US"/>
        </w:rPr>
        <w:t xml:space="preserve"> </w:t>
      </w:r>
      <w:r w:rsidR="00FD57F6">
        <w:rPr>
          <w:lang w:val="en-US"/>
        </w:rPr>
        <w:t>in the</w:t>
      </w:r>
      <w:r w:rsidR="006D6AD1">
        <w:rPr>
          <w:lang w:val="en-US"/>
        </w:rPr>
        <w:t xml:space="preserve"> collection of the </w:t>
      </w:r>
      <w:proofErr w:type="spellStart"/>
      <w:r w:rsidR="006D6AD1">
        <w:rPr>
          <w:lang w:val="en-US"/>
        </w:rPr>
        <w:t>Iwalewa</w:t>
      </w:r>
      <w:proofErr w:type="spellEnd"/>
      <w:r w:rsidR="006D6AD1">
        <w:rPr>
          <w:lang w:val="en-US"/>
        </w:rPr>
        <w:t xml:space="preserve"> </w:t>
      </w:r>
      <w:proofErr w:type="spellStart"/>
      <w:r w:rsidR="006D6AD1">
        <w:rPr>
          <w:lang w:val="en-US"/>
        </w:rPr>
        <w:t>H</w:t>
      </w:r>
      <w:r w:rsidR="00226950">
        <w:rPr>
          <w:lang w:val="en-US"/>
        </w:rPr>
        <w:t>aus</w:t>
      </w:r>
      <w:proofErr w:type="spellEnd"/>
      <w:r w:rsidR="00226950">
        <w:rPr>
          <w:lang w:val="en-US"/>
        </w:rPr>
        <w:t>, Bay</w:t>
      </w:r>
      <w:r w:rsidR="004020E7">
        <w:rPr>
          <w:lang w:val="en-US"/>
        </w:rPr>
        <w:t>reuth, Germany</w:t>
      </w:r>
      <w:r w:rsidR="006D6AD1">
        <w:rPr>
          <w:lang w:val="en-US"/>
        </w:rPr>
        <w:t xml:space="preserve">. </w:t>
      </w:r>
      <w:r w:rsidR="004020E7">
        <w:rPr>
          <w:lang w:val="en-US"/>
        </w:rPr>
        <w:t xml:space="preserve">An overall exhibition is </w:t>
      </w:r>
      <w:r w:rsidR="004F1B29">
        <w:rPr>
          <w:lang w:val="en-US"/>
        </w:rPr>
        <w:t xml:space="preserve">still </w:t>
      </w:r>
      <w:r w:rsidR="004020E7">
        <w:rPr>
          <w:lang w:val="en-US"/>
        </w:rPr>
        <w:t>missing.</w:t>
      </w:r>
    </w:p>
    <w:p w:rsidR="000F6D6C" w:rsidRDefault="00FD6D9B">
      <w:pPr>
        <w:rPr>
          <w:lang w:val="en-US"/>
        </w:rPr>
      </w:pPr>
      <w:r>
        <w:rPr>
          <w:lang w:val="en-US"/>
        </w:rPr>
        <w:t>Further reading:</w:t>
      </w:r>
    </w:p>
    <w:p w:rsidR="00FD6D9B" w:rsidRPr="00FD6D9B" w:rsidRDefault="00FD6D9B" w:rsidP="00FD6D9B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proofErr w:type="spellStart"/>
      <w:r w:rsidRPr="00FD6D9B">
        <w:rPr>
          <w:rFonts w:cs="Arial"/>
          <w:sz w:val="20"/>
          <w:szCs w:val="20"/>
        </w:rPr>
        <w:t>Jewsiewicki</w:t>
      </w:r>
      <w:proofErr w:type="spellEnd"/>
      <w:r w:rsidRPr="00FD6D9B">
        <w:rPr>
          <w:rFonts w:cs="Arial"/>
          <w:sz w:val="20"/>
          <w:szCs w:val="20"/>
        </w:rPr>
        <w:t xml:space="preserve">, </w:t>
      </w:r>
      <w:del w:id="39" w:author="Erin Rice" w:date="2014-02-19T13:55:00Z">
        <w:r w:rsidRPr="00FD6D9B" w:rsidDel="00BF4EBB">
          <w:rPr>
            <w:rFonts w:cs="Arial"/>
            <w:sz w:val="20"/>
            <w:szCs w:val="20"/>
          </w:rPr>
          <w:delText xml:space="preserve">Bogumil </w:delText>
        </w:r>
      </w:del>
      <w:ins w:id="40" w:author="Erin Rice" w:date="2014-02-19T13:55:00Z">
        <w:r w:rsidR="00BF4EBB">
          <w:rPr>
            <w:rFonts w:cs="Arial"/>
            <w:sz w:val="20"/>
            <w:szCs w:val="20"/>
          </w:rPr>
          <w:t xml:space="preserve">B. </w:t>
        </w:r>
      </w:ins>
      <w:r w:rsidRPr="00FD6D9B">
        <w:rPr>
          <w:rFonts w:cs="Arial"/>
          <w:sz w:val="20"/>
          <w:szCs w:val="20"/>
        </w:rPr>
        <w:t>„Painting in Zaïre: From the Invention of the West to the Representation of the Social Self.” In Africa Explores. 20</w:t>
      </w:r>
      <w:r w:rsidRPr="00FD6D9B">
        <w:rPr>
          <w:rFonts w:cs="Arial"/>
          <w:sz w:val="20"/>
          <w:szCs w:val="20"/>
          <w:vertAlign w:val="superscript"/>
        </w:rPr>
        <w:t>th</w:t>
      </w:r>
      <w:r w:rsidRPr="00FD6D9B">
        <w:rPr>
          <w:rFonts w:cs="Arial"/>
          <w:sz w:val="20"/>
          <w:szCs w:val="20"/>
        </w:rPr>
        <w:t xml:space="preserve"> Century African Art, Susan Vogel (Hg), New York, </w:t>
      </w:r>
      <w:proofErr w:type="spellStart"/>
      <w:r w:rsidRPr="00FD6D9B">
        <w:rPr>
          <w:rFonts w:cs="Arial"/>
          <w:sz w:val="20"/>
          <w:szCs w:val="20"/>
        </w:rPr>
        <w:t>München</w:t>
      </w:r>
      <w:proofErr w:type="spellEnd"/>
      <w:r w:rsidRPr="00FD6D9B">
        <w:rPr>
          <w:rFonts w:cs="Arial"/>
          <w:sz w:val="20"/>
          <w:szCs w:val="20"/>
        </w:rPr>
        <w:t xml:space="preserve"> 1991b.130 – 151.</w:t>
      </w:r>
    </w:p>
    <w:p w:rsidR="00FD6D9B" w:rsidRPr="00FD6D9B" w:rsidRDefault="00FD6D9B" w:rsidP="00FD6D9B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proofErr w:type="spellStart"/>
      <w:r w:rsidRPr="00FD6D9B">
        <w:rPr>
          <w:sz w:val="20"/>
          <w:szCs w:val="20"/>
          <w:lang w:val="en-US"/>
        </w:rPr>
        <w:lastRenderedPageBreak/>
        <w:t>Langenohl</w:t>
      </w:r>
      <w:proofErr w:type="spellEnd"/>
      <w:r w:rsidRPr="00FD6D9B">
        <w:rPr>
          <w:sz w:val="20"/>
          <w:szCs w:val="20"/>
          <w:lang w:val="en-US"/>
        </w:rPr>
        <w:t xml:space="preserve">, </w:t>
      </w:r>
      <w:del w:id="41" w:author="Erin Rice" w:date="2014-02-19T13:54:00Z">
        <w:r w:rsidRPr="00FD6D9B" w:rsidDel="00BF4EBB">
          <w:rPr>
            <w:sz w:val="20"/>
            <w:szCs w:val="20"/>
            <w:lang w:val="en-US"/>
          </w:rPr>
          <w:delText xml:space="preserve">Kathrin </w:delText>
        </w:r>
      </w:del>
      <w:ins w:id="42" w:author="Erin Rice" w:date="2014-02-19T13:54:00Z">
        <w:r w:rsidR="00BF4EBB" w:rsidRPr="00FD6D9B">
          <w:rPr>
            <w:sz w:val="20"/>
            <w:szCs w:val="20"/>
            <w:lang w:val="en-US"/>
          </w:rPr>
          <w:t>K</w:t>
        </w:r>
        <w:r w:rsidR="00BF4EBB">
          <w:rPr>
            <w:sz w:val="20"/>
            <w:szCs w:val="20"/>
            <w:lang w:val="en-US"/>
          </w:rPr>
          <w:t xml:space="preserve">. </w:t>
        </w:r>
      </w:ins>
      <w:r w:rsidRPr="00FD6D9B">
        <w:rPr>
          <w:sz w:val="20"/>
          <w:szCs w:val="20"/>
          <w:lang w:val="en-US"/>
        </w:rPr>
        <w:t xml:space="preserve">“Congolese and Belgian Appropriations of the Colonial Era: The Commissioned Work of </w:t>
      </w:r>
      <w:proofErr w:type="spellStart"/>
      <w:r w:rsidRPr="00FD6D9B">
        <w:rPr>
          <w:sz w:val="20"/>
          <w:szCs w:val="20"/>
          <w:lang w:val="en-US"/>
        </w:rPr>
        <w:t>Tshelantende</w:t>
      </w:r>
      <w:proofErr w:type="spellEnd"/>
      <w:r w:rsidRPr="00FD6D9B">
        <w:rPr>
          <w:sz w:val="20"/>
          <w:szCs w:val="20"/>
          <w:lang w:val="en-US"/>
        </w:rPr>
        <w:t xml:space="preserve"> (</w:t>
      </w:r>
      <w:proofErr w:type="spellStart"/>
      <w:r w:rsidRPr="00FD6D9B">
        <w:rPr>
          <w:sz w:val="20"/>
          <w:szCs w:val="20"/>
          <w:lang w:val="en-US"/>
        </w:rPr>
        <w:t>Djilatendo</w:t>
      </w:r>
      <w:proofErr w:type="spellEnd"/>
      <w:r w:rsidRPr="00FD6D9B">
        <w:rPr>
          <w:sz w:val="20"/>
          <w:szCs w:val="20"/>
          <w:lang w:val="en-US"/>
        </w:rPr>
        <w:t>) and its Reception” in </w:t>
      </w:r>
      <w:r w:rsidRPr="00FD6D9B">
        <w:rPr>
          <w:rFonts w:cs="Arial"/>
          <w:i/>
          <w:sz w:val="20"/>
          <w:szCs w:val="20"/>
          <w:lang w:val="en-US"/>
        </w:rPr>
        <w:t>A Companion to Modern African Art</w:t>
      </w:r>
      <w:r w:rsidRPr="00FD6D9B">
        <w:rPr>
          <w:rFonts w:cs="Arial"/>
          <w:sz w:val="20"/>
          <w:szCs w:val="20"/>
          <w:lang w:val="en-US"/>
        </w:rPr>
        <w:t>,</w:t>
      </w:r>
      <w:r w:rsidRPr="00FD6D9B">
        <w:rPr>
          <w:rFonts w:cs="Arial"/>
          <w:sz w:val="20"/>
          <w:szCs w:val="20"/>
        </w:rPr>
        <w:t xml:space="preserve"> </w:t>
      </w:r>
      <w:proofErr w:type="spellStart"/>
      <w:r w:rsidRPr="00FD6D9B">
        <w:rPr>
          <w:rFonts w:cs="Arial"/>
          <w:sz w:val="20"/>
          <w:szCs w:val="20"/>
        </w:rPr>
        <w:t>Gitti</w:t>
      </w:r>
      <w:proofErr w:type="spellEnd"/>
      <w:r w:rsidRPr="00FD6D9B">
        <w:rPr>
          <w:rFonts w:cs="Arial"/>
          <w:sz w:val="20"/>
          <w:szCs w:val="20"/>
        </w:rPr>
        <w:t xml:space="preserve"> Salami and Monica Blackmun </w:t>
      </w:r>
      <w:proofErr w:type="spellStart"/>
      <w:r w:rsidRPr="00FD6D9B">
        <w:rPr>
          <w:rFonts w:cs="Arial"/>
          <w:sz w:val="20"/>
          <w:szCs w:val="20"/>
        </w:rPr>
        <w:t>Visonà</w:t>
      </w:r>
      <w:proofErr w:type="spellEnd"/>
      <w:r>
        <w:rPr>
          <w:rFonts w:cs="Arial"/>
          <w:sz w:val="20"/>
          <w:szCs w:val="20"/>
        </w:rPr>
        <w:t xml:space="preserve"> (</w:t>
      </w:r>
      <w:proofErr w:type="spellStart"/>
      <w:r>
        <w:rPr>
          <w:rFonts w:cs="Arial"/>
          <w:sz w:val="20"/>
          <w:szCs w:val="20"/>
        </w:rPr>
        <w:t>eds</w:t>
      </w:r>
      <w:proofErr w:type="spellEnd"/>
      <w:r>
        <w:rPr>
          <w:rFonts w:cs="Arial"/>
          <w:sz w:val="20"/>
          <w:szCs w:val="20"/>
        </w:rPr>
        <w:t>)</w:t>
      </w:r>
      <w:r w:rsidR="00471345">
        <w:rPr>
          <w:rFonts w:cs="Arial"/>
          <w:sz w:val="20"/>
          <w:szCs w:val="20"/>
        </w:rPr>
        <w:t xml:space="preserve">, </w:t>
      </w:r>
      <w:r w:rsidRPr="00FD6D9B">
        <w:rPr>
          <w:rFonts w:cs="Arial"/>
          <w:sz w:val="20"/>
          <w:szCs w:val="20"/>
        </w:rPr>
        <w:t>Jo</w:t>
      </w:r>
      <w:r w:rsidR="00471345">
        <w:rPr>
          <w:rFonts w:cs="Arial"/>
          <w:sz w:val="20"/>
          <w:szCs w:val="20"/>
        </w:rPr>
        <w:t>hn Wiley &amp; Sons, Inc. 2013:</w:t>
      </w:r>
      <w:r w:rsidR="00471345" w:rsidRPr="00471345">
        <w:rPr>
          <w:rFonts w:cs="Arial"/>
          <w:color w:val="000000" w:themeColor="text1"/>
          <w:lang w:val="en-US"/>
        </w:rPr>
        <w:t xml:space="preserve"> </w:t>
      </w:r>
      <w:r w:rsidR="00471345" w:rsidRPr="00471345">
        <w:rPr>
          <w:rFonts w:cs="Arial"/>
          <w:sz w:val="20"/>
          <w:szCs w:val="20"/>
          <w:lang w:val="en-US"/>
        </w:rPr>
        <w:t>154 -173</w:t>
      </w:r>
      <w:r w:rsidR="00471345">
        <w:rPr>
          <w:rFonts w:cs="Arial"/>
          <w:sz w:val="20"/>
          <w:szCs w:val="20"/>
          <w:lang w:val="en-US"/>
        </w:rPr>
        <w:t>.</w:t>
      </w:r>
    </w:p>
    <w:p w:rsidR="00FD6D9B" w:rsidRPr="00FD6D9B" w:rsidRDefault="00FD6D9B" w:rsidP="00FD6D9B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r w:rsidRPr="00FD6D9B">
        <w:rPr>
          <w:rFonts w:cs="Arial"/>
          <w:sz w:val="20"/>
          <w:szCs w:val="20"/>
        </w:rPr>
        <w:t xml:space="preserve">Langenohl, </w:t>
      </w:r>
      <w:del w:id="43" w:author="Erin Rice" w:date="2014-02-19T13:54:00Z">
        <w:r w:rsidRPr="00FD6D9B" w:rsidDel="00BF4EBB">
          <w:rPr>
            <w:rFonts w:cs="Arial"/>
            <w:sz w:val="20"/>
            <w:szCs w:val="20"/>
          </w:rPr>
          <w:delText>Kathrin</w:delText>
        </w:r>
      </w:del>
      <w:ins w:id="44" w:author="Erin Rice" w:date="2014-02-19T13:54:00Z">
        <w:r w:rsidR="00BF4EBB" w:rsidRPr="00FD6D9B">
          <w:rPr>
            <w:rFonts w:cs="Arial"/>
            <w:sz w:val="20"/>
            <w:szCs w:val="20"/>
          </w:rPr>
          <w:t>K</w:t>
        </w:r>
      </w:ins>
      <w:r w:rsidRPr="00FD6D9B">
        <w:rPr>
          <w:rFonts w:cs="Arial"/>
          <w:sz w:val="20"/>
          <w:szCs w:val="20"/>
        </w:rPr>
        <w:t>. “Repeat when necessary” – zum Verhältnis von Tradition und Moderne im malerischen Werk Tshelantendes (Djilatendo), Belgisch-Kongo. Münster 2003.</w:t>
      </w:r>
    </w:p>
    <w:p w:rsidR="00FD6D9B" w:rsidRPr="00FD6D9B" w:rsidRDefault="00FD6D9B" w:rsidP="00E40E5E">
      <w:pPr>
        <w:pStyle w:val="ListParagraph"/>
        <w:rPr>
          <w:rFonts w:cs="Arial"/>
          <w:sz w:val="20"/>
        </w:rPr>
      </w:pPr>
    </w:p>
    <w:p w:rsidR="00C857D0" w:rsidRPr="005871D0" w:rsidRDefault="00C857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val="en-US" w:eastAsia="de-DE"/>
        </w:rPr>
      </w:pPr>
      <w:r w:rsidRPr="005871D0">
        <w:rPr>
          <w:rFonts w:eastAsia="Times New Roman" w:cs="Courier New"/>
          <w:sz w:val="20"/>
          <w:szCs w:val="20"/>
          <w:lang w:val="en-US" w:eastAsia="de-DE"/>
        </w:rPr>
        <w:t>Illustration</w:t>
      </w:r>
    </w:p>
    <w:p w:rsidR="00C857D0" w:rsidRPr="005871D0" w:rsidRDefault="005871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val="en-US" w:eastAsia="de-DE"/>
        </w:rPr>
      </w:pPr>
      <w:r>
        <w:rPr>
          <w:rFonts w:eastAsia="Times New Roman" w:cs="Courier New"/>
          <w:sz w:val="20"/>
          <w:szCs w:val="20"/>
          <w:lang w:val="en-US" w:eastAsia="de-DE"/>
        </w:rPr>
        <w:t xml:space="preserve">Copyright: </w:t>
      </w:r>
      <w:r w:rsidR="0053723F">
        <w:rPr>
          <w:rFonts w:eastAsia="Times New Roman" w:cs="Courier New"/>
          <w:sz w:val="20"/>
          <w:szCs w:val="20"/>
          <w:lang w:val="en-US" w:eastAsia="de-DE"/>
        </w:rPr>
        <w:t xml:space="preserve">please contact: </w:t>
      </w:r>
      <w:r w:rsidRPr="005871D0">
        <w:rPr>
          <w:rFonts w:eastAsia="Times New Roman" w:cs="Courier New"/>
          <w:sz w:val="20"/>
          <w:szCs w:val="20"/>
          <w:lang w:val="en-US" w:eastAsia="de-DE"/>
        </w:rPr>
        <w:t xml:space="preserve">Sigrid </w:t>
      </w:r>
      <w:proofErr w:type="spellStart"/>
      <w:r w:rsidRPr="005871D0">
        <w:rPr>
          <w:rFonts w:eastAsia="Times New Roman" w:cs="Courier New"/>
          <w:sz w:val="20"/>
          <w:szCs w:val="20"/>
          <w:lang w:val="en-US" w:eastAsia="de-DE"/>
        </w:rPr>
        <w:t>Horsch</w:t>
      </w:r>
      <w:proofErr w:type="spellEnd"/>
      <w:r w:rsidRPr="005871D0">
        <w:rPr>
          <w:rFonts w:eastAsia="Times New Roman" w:cs="Courier New"/>
          <w:sz w:val="20"/>
          <w:szCs w:val="20"/>
          <w:lang w:val="en-US" w:eastAsia="de-DE"/>
        </w:rPr>
        <w:t>-Albert &lt;sigrid.horsch-albert@uni-bayreuth.de&gt;</w:t>
      </w:r>
    </w:p>
    <w:p w:rsidR="005871D0" w:rsidRPr="005871D0" w:rsidRDefault="005871D0" w:rsidP="005871D0">
      <w:pPr>
        <w:rPr>
          <w:lang w:val="en-US"/>
        </w:rPr>
      </w:pPr>
      <w:proofErr w:type="spellStart"/>
      <w:r w:rsidRPr="005871D0">
        <w:rPr>
          <w:lang w:val="en-US"/>
        </w:rPr>
        <w:t>Tshelantende</w:t>
      </w:r>
      <w:proofErr w:type="spellEnd"/>
    </w:p>
    <w:p w:rsidR="00C857D0" w:rsidRPr="005871D0" w:rsidRDefault="00C857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val="en-US" w:eastAsia="de-DE"/>
        </w:rPr>
      </w:pPr>
      <w:r w:rsidRPr="005871D0">
        <w:rPr>
          <w:rFonts w:eastAsia="Times New Roman" w:cs="Courier New"/>
          <w:sz w:val="20"/>
          <w:szCs w:val="20"/>
          <w:lang w:val="en-US" w:eastAsia="de-DE"/>
        </w:rPr>
        <w:t xml:space="preserve">Untitled, No Date, Signature: </w:t>
      </w:r>
      <w:proofErr w:type="spellStart"/>
      <w:r w:rsidRPr="005871D0">
        <w:rPr>
          <w:rFonts w:eastAsia="Times New Roman" w:cs="Courier New"/>
          <w:sz w:val="20"/>
          <w:szCs w:val="20"/>
          <w:lang w:val="en-US" w:eastAsia="de-DE"/>
        </w:rPr>
        <w:t>Moi</w:t>
      </w:r>
      <w:proofErr w:type="spellEnd"/>
      <w:r w:rsidRPr="005871D0">
        <w:rPr>
          <w:rFonts w:eastAsia="Times New Roman" w:cs="Courier New"/>
          <w:sz w:val="20"/>
          <w:szCs w:val="20"/>
          <w:lang w:val="en-US" w:eastAsia="de-DE"/>
        </w:rPr>
        <w:t xml:space="preserve"> </w:t>
      </w:r>
      <w:proofErr w:type="spellStart"/>
      <w:r w:rsidRPr="005871D0">
        <w:rPr>
          <w:rFonts w:eastAsia="Times New Roman" w:cs="Courier New"/>
          <w:sz w:val="20"/>
          <w:szCs w:val="20"/>
          <w:lang w:val="en-US" w:eastAsia="de-DE"/>
        </w:rPr>
        <w:t>tshelatende</w:t>
      </w:r>
      <w:proofErr w:type="spellEnd"/>
      <w:r w:rsidRPr="005871D0">
        <w:rPr>
          <w:rFonts w:eastAsia="Times New Roman" w:cs="Courier New"/>
          <w:sz w:val="20"/>
          <w:szCs w:val="20"/>
          <w:lang w:val="en-US" w:eastAsia="de-DE"/>
        </w:rPr>
        <w:t>,</w:t>
      </w:r>
    </w:p>
    <w:p w:rsidR="00C857D0" w:rsidRPr="005871D0" w:rsidRDefault="00C857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val="fr-FR" w:eastAsia="de-DE"/>
        </w:rPr>
      </w:pPr>
      <w:r w:rsidRPr="005871D0">
        <w:rPr>
          <w:rFonts w:eastAsia="Times New Roman" w:cs="Courier New"/>
          <w:sz w:val="20"/>
          <w:szCs w:val="20"/>
          <w:lang w:val="fr-FR" w:eastAsia="de-DE"/>
        </w:rPr>
        <w:t xml:space="preserve">Inscriptions: Docteur, le rat d`..., </w:t>
      </w:r>
      <w:proofErr w:type="spellStart"/>
      <w:r w:rsidRPr="005871D0">
        <w:rPr>
          <w:rFonts w:eastAsia="Times New Roman" w:cs="Courier New"/>
          <w:sz w:val="20"/>
          <w:szCs w:val="20"/>
          <w:lang w:val="fr-FR" w:eastAsia="de-DE"/>
        </w:rPr>
        <w:t>Infermi</w:t>
      </w:r>
      <w:proofErr w:type="spellEnd"/>
      <w:r w:rsidRPr="005871D0">
        <w:rPr>
          <w:rFonts w:eastAsia="Times New Roman" w:cs="Courier New"/>
          <w:sz w:val="20"/>
          <w:szCs w:val="20"/>
          <w:lang w:val="fr-FR" w:eastAsia="de-DE"/>
        </w:rPr>
        <w:t xml:space="preserve">; </w:t>
      </w:r>
      <w:proofErr w:type="spellStart"/>
      <w:r w:rsidRPr="005871D0">
        <w:rPr>
          <w:rFonts w:eastAsia="Times New Roman" w:cs="Courier New"/>
          <w:sz w:val="20"/>
          <w:szCs w:val="20"/>
          <w:lang w:val="fr-FR" w:eastAsia="de-DE"/>
        </w:rPr>
        <w:t>Watercolor</w:t>
      </w:r>
      <w:proofErr w:type="spellEnd"/>
      <w:r w:rsidRPr="005871D0">
        <w:rPr>
          <w:rFonts w:eastAsia="Times New Roman" w:cs="Courier New"/>
          <w:sz w:val="20"/>
          <w:szCs w:val="20"/>
          <w:lang w:val="fr-FR" w:eastAsia="de-DE"/>
        </w:rPr>
        <w:t xml:space="preserve"> on </w:t>
      </w:r>
      <w:proofErr w:type="spellStart"/>
      <w:r w:rsidRPr="005871D0">
        <w:rPr>
          <w:rFonts w:eastAsia="Times New Roman" w:cs="Courier New"/>
          <w:sz w:val="20"/>
          <w:szCs w:val="20"/>
          <w:lang w:val="fr-FR" w:eastAsia="de-DE"/>
        </w:rPr>
        <w:t>paper</w:t>
      </w:r>
      <w:proofErr w:type="spellEnd"/>
      <w:r w:rsidRPr="005871D0">
        <w:rPr>
          <w:rFonts w:eastAsia="Times New Roman" w:cs="Courier New"/>
          <w:sz w:val="20"/>
          <w:szCs w:val="20"/>
          <w:lang w:val="fr-FR" w:eastAsia="de-DE"/>
        </w:rPr>
        <w:t>, 73,0 x</w:t>
      </w:r>
    </w:p>
    <w:p w:rsidR="00C857D0" w:rsidRPr="005871D0" w:rsidRDefault="00C857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val="en-US" w:eastAsia="de-DE"/>
        </w:rPr>
      </w:pPr>
      <w:r w:rsidRPr="005871D0">
        <w:rPr>
          <w:rFonts w:eastAsia="Times New Roman" w:cs="Courier New"/>
          <w:sz w:val="20"/>
          <w:szCs w:val="20"/>
          <w:lang w:val="en-US" w:eastAsia="de-DE"/>
        </w:rPr>
        <w:t>101</w:t>
      </w:r>
      <w:proofErr w:type="gramStart"/>
      <w:r w:rsidRPr="005871D0">
        <w:rPr>
          <w:rFonts w:eastAsia="Times New Roman" w:cs="Courier New"/>
          <w:sz w:val="20"/>
          <w:szCs w:val="20"/>
          <w:lang w:val="en-US" w:eastAsia="de-DE"/>
        </w:rPr>
        <w:t>,5</w:t>
      </w:r>
      <w:proofErr w:type="gramEnd"/>
      <w:r w:rsidRPr="005871D0">
        <w:rPr>
          <w:rFonts w:eastAsia="Times New Roman" w:cs="Courier New"/>
          <w:sz w:val="20"/>
          <w:szCs w:val="20"/>
          <w:lang w:val="en-US" w:eastAsia="de-DE"/>
        </w:rPr>
        <w:t xml:space="preserve"> cm, Collection: </w:t>
      </w:r>
      <w:proofErr w:type="spellStart"/>
      <w:r w:rsidRPr="005871D0">
        <w:rPr>
          <w:rFonts w:eastAsia="Times New Roman" w:cs="Courier New"/>
          <w:sz w:val="20"/>
          <w:szCs w:val="20"/>
          <w:lang w:val="en-US" w:eastAsia="de-DE"/>
        </w:rPr>
        <w:t>Iwalewa-Haus</w:t>
      </w:r>
      <w:proofErr w:type="spellEnd"/>
      <w:r w:rsidRPr="005871D0">
        <w:rPr>
          <w:rFonts w:eastAsia="Times New Roman" w:cs="Courier New"/>
          <w:sz w:val="20"/>
          <w:szCs w:val="20"/>
          <w:lang w:val="en-US" w:eastAsia="de-DE"/>
        </w:rPr>
        <w:t>, University of Bayreuth, Catalog #.: G</w:t>
      </w:r>
    </w:p>
    <w:p w:rsidR="00C857D0" w:rsidRPr="005871D0" w:rsidRDefault="00C857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  <w:lang w:eastAsia="de-DE"/>
        </w:rPr>
      </w:pPr>
      <w:r w:rsidRPr="005871D0">
        <w:rPr>
          <w:rFonts w:eastAsia="Times New Roman" w:cs="Courier New"/>
          <w:sz w:val="20"/>
          <w:szCs w:val="20"/>
          <w:lang w:eastAsia="de-DE"/>
        </w:rPr>
        <w:t>00204 ZK</w:t>
      </w:r>
    </w:p>
    <w:p w:rsidR="005871D0" w:rsidRPr="00C857D0" w:rsidRDefault="005871D0" w:rsidP="00C857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de-DE"/>
        </w:rPr>
      </w:pPr>
    </w:p>
    <w:p w:rsidR="00F66136" w:rsidRPr="00FD6D9B" w:rsidRDefault="00BF4EBB">
      <w:pPr>
        <w:numPr>
          <w:ins w:id="45" w:author="Erin Rice" w:date="2013-12-19T13:57:00Z"/>
        </w:numPr>
      </w:pPr>
      <w:ins w:id="46" w:author="Erin Rice" w:date="2013-12-19T13:58:00Z">
        <w:r>
          <w:rPr>
            <w:noProof/>
          </w:rPr>
          <w:drawing>
            <wp:inline distT="0" distB="0" distL="0" distR="0">
              <wp:extent cx="5760720" cy="4993005"/>
              <wp:effectExtent l="25400" t="0" r="5080" b="0"/>
              <wp:docPr id="1" name="Picture 0" descr="Tshelantende Docteur, le rat d’ . . . , Infermi  -  ZK.TI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Tshelantende Docteur, le rat d’ . . . , Infermi  -  ZK.TIF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720" cy="4993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F66136" w:rsidRPr="00FD6D9B" w:rsidSect="000F6D6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0" w:author="Erin Rice" w:date="2014-02-19T13:48:00Z" w:initials="ER">
    <w:p w:rsidR="00BF4EBB" w:rsidRDefault="00BF4EBB">
      <w:pPr>
        <w:pStyle w:val="CommentText"/>
      </w:pPr>
      <w:r>
        <w:rPr>
          <w:rStyle w:val="CommentReference"/>
        </w:rPr>
        <w:annotationRef/>
      </w:r>
      <w:r>
        <w:t>No in-text citations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6904" w:rsidRDefault="00C06904" w:rsidP="00CB4E88">
      <w:pPr>
        <w:spacing w:after="0" w:line="240" w:lineRule="auto"/>
      </w:pPr>
      <w:r>
        <w:separator/>
      </w:r>
    </w:p>
  </w:endnote>
  <w:endnote w:type="continuationSeparator" w:id="0">
    <w:p w:rsidR="00C06904" w:rsidRDefault="00C06904" w:rsidP="00CB4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Grande">
    <w:altName w:val="Californian FB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6904" w:rsidRDefault="00C06904" w:rsidP="00CB4E88">
      <w:pPr>
        <w:spacing w:after="0" w:line="240" w:lineRule="auto"/>
      </w:pPr>
      <w:r>
        <w:separator/>
      </w:r>
    </w:p>
  </w:footnote>
  <w:footnote w:type="continuationSeparator" w:id="0">
    <w:p w:rsidR="00C06904" w:rsidRDefault="00C06904" w:rsidP="00CB4E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F75B23"/>
    <w:multiLevelType w:val="hybridMultilevel"/>
    <w:tmpl w:val="B0FC39C4"/>
    <w:lvl w:ilvl="0" w:tplc="BE7C5498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revisionView w:markup="0"/>
  <w:trackRevisions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7F6"/>
    <w:rsid w:val="000F6D6C"/>
    <w:rsid w:val="00166181"/>
    <w:rsid w:val="00176E7B"/>
    <w:rsid w:val="001834CC"/>
    <w:rsid w:val="001B1CAA"/>
    <w:rsid w:val="001B5976"/>
    <w:rsid w:val="00226950"/>
    <w:rsid w:val="0025444F"/>
    <w:rsid w:val="0028166F"/>
    <w:rsid w:val="002D739E"/>
    <w:rsid w:val="003442E4"/>
    <w:rsid w:val="00352736"/>
    <w:rsid w:val="00352F52"/>
    <w:rsid w:val="0035557B"/>
    <w:rsid w:val="003B11EF"/>
    <w:rsid w:val="003F0143"/>
    <w:rsid w:val="003F5AF8"/>
    <w:rsid w:val="004020E7"/>
    <w:rsid w:val="004070CE"/>
    <w:rsid w:val="004206EA"/>
    <w:rsid w:val="00453731"/>
    <w:rsid w:val="00463129"/>
    <w:rsid w:val="00471345"/>
    <w:rsid w:val="004F1B29"/>
    <w:rsid w:val="0053723F"/>
    <w:rsid w:val="00544655"/>
    <w:rsid w:val="00562692"/>
    <w:rsid w:val="005871D0"/>
    <w:rsid w:val="005A2A38"/>
    <w:rsid w:val="005C3FF1"/>
    <w:rsid w:val="00660D27"/>
    <w:rsid w:val="006C5159"/>
    <w:rsid w:val="006D6AD1"/>
    <w:rsid w:val="006E7FFB"/>
    <w:rsid w:val="00713474"/>
    <w:rsid w:val="00761386"/>
    <w:rsid w:val="007636B2"/>
    <w:rsid w:val="00791A04"/>
    <w:rsid w:val="00794EB9"/>
    <w:rsid w:val="007A511C"/>
    <w:rsid w:val="007D5ABB"/>
    <w:rsid w:val="007F2195"/>
    <w:rsid w:val="00862C79"/>
    <w:rsid w:val="008642E4"/>
    <w:rsid w:val="008A1313"/>
    <w:rsid w:val="008D0687"/>
    <w:rsid w:val="00932A19"/>
    <w:rsid w:val="00954613"/>
    <w:rsid w:val="00A353E6"/>
    <w:rsid w:val="00A41A7C"/>
    <w:rsid w:val="00B20CAE"/>
    <w:rsid w:val="00B42358"/>
    <w:rsid w:val="00BC3F4B"/>
    <w:rsid w:val="00BD3D02"/>
    <w:rsid w:val="00BF4EBB"/>
    <w:rsid w:val="00C06904"/>
    <w:rsid w:val="00C41FE2"/>
    <w:rsid w:val="00C54FD7"/>
    <w:rsid w:val="00C857D0"/>
    <w:rsid w:val="00CB1D05"/>
    <w:rsid w:val="00CB4E88"/>
    <w:rsid w:val="00CE7517"/>
    <w:rsid w:val="00D5028E"/>
    <w:rsid w:val="00D63DA7"/>
    <w:rsid w:val="00D71EB8"/>
    <w:rsid w:val="00E13E7E"/>
    <w:rsid w:val="00E40E5E"/>
    <w:rsid w:val="00E45F16"/>
    <w:rsid w:val="00EC103F"/>
    <w:rsid w:val="00EE34E6"/>
    <w:rsid w:val="00F66136"/>
    <w:rsid w:val="00F95AD2"/>
    <w:rsid w:val="00FD57F6"/>
    <w:rsid w:val="00FD6D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CB4E8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B4E8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B4E88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FD6D9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D6D9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57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57D0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C41FE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1FE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1FE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1FE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1FE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1F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FE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CB4E8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B4E8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B4E88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FD6D9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D6D9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57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57D0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C41FE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1FE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1FE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1FE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1FE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1F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FE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1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1.tiff"/><Relationship Id="rId4" Type="http://schemas.microsoft.com/office/2007/relationships/stylesWithEffects" Target="stylesWithEffect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EAFFB4-AE99-49C7-99FC-9D984DA8F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642</Words>
  <Characters>3666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Kathrin</dc:creator>
  <cp:lastModifiedBy>doctor</cp:lastModifiedBy>
  <cp:revision>2</cp:revision>
  <cp:lastPrinted>2014-01-13T19:04:00Z</cp:lastPrinted>
  <dcterms:created xsi:type="dcterms:W3CDTF">2014-02-22T14:47:00Z</dcterms:created>
  <dcterms:modified xsi:type="dcterms:W3CDTF">2014-02-22T14:47:00Z</dcterms:modified>
</cp:coreProperties>
</file>