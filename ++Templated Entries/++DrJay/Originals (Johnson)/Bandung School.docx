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2361" w:rsidRPr="00B92361" w:rsidRDefault="00B92361" w:rsidP="00131461">
      <w:pPr>
        <w:spacing w:line="480" w:lineRule="auto"/>
        <w:jc w:val="both"/>
        <w:rPr>
          <w:b/>
          <w:szCs w:val="24"/>
        </w:rPr>
      </w:pPr>
      <w:r>
        <w:rPr>
          <w:b/>
          <w:szCs w:val="24"/>
        </w:rPr>
        <w:t>Bandung School</w:t>
      </w:r>
    </w:p>
    <w:p w:rsidR="00D05DFF" w:rsidRDefault="0099791E" w:rsidP="00131461">
      <w:pPr>
        <w:spacing w:line="480" w:lineRule="auto"/>
        <w:jc w:val="both"/>
        <w:rPr>
          <w:szCs w:val="24"/>
        </w:rPr>
      </w:pPr>
      <w:r>
        <w:rPr>
          <w:szCs w:val="24"/>
        </w:rPr>
        <w:t>The Bandung School</w:t>
      </w:r>
      <w:r w:rsidR="00A346D3">
        <w:rPr>
          <w:szCs w:val="24"/>
        </w:rPr>
        <w:t xml:space="preserve"> </w:t>
      </w:r>
      <w:r w:rsidR="00B92361">
        <w:rPr>
          <w:szCs w:val="24"/>
        </w:rPr>
        <w:t xml:space="preserve">generally </w:t>
      </w:r>
      <w:r w:rsidR="00A346D3">
        <w:rPr>
          <w:szCs w:val="24"/>
        </w:rPr>
        <w:t>refers to one of the main streams of modern art in post-revolutionary Indonesia. It</w:t>
      </w:r>
      <w:r>
        <w:rPr>
          <w:szCs w:val="24"/>
        </w:rPr>
        <w:t xml:space="preserve"> is associated primarily with the art school in what is today the Institute of Technology Bandung</w:t>
      </w:r>
      <w:r w:rsidR="00930DF2">
        <w:rPr>
          <w:szCs w:val="24"/>
        </w:rPr>
        <w:t xml:space="preserve"> (ITB)</w:t>
      </w:r>
      <w:r>
        <w:rPr>
          <w:szCs w:val="24"/>
        </w:rPr>
        <w:t>, and encompasses the works of the first generatio</w:t>
      </w:r>
      <w:r w:rsidR="00F43EDC">
        <w:rPr>
          <w:szCs w:val="24"/>
        </w:rPr>
        <w:t xml:space="preserve">ns of its students, many of who </w:t>
      </w:r>
      <w:r>
        <w:rPr>
          <w:szCs w:val="24"/>
        </w:rPr>
        <w:t xml:space="preserve">later became its first Indonesian instructors. Forerunners of the </w:t>
      </w:r>
      <w:r w:rsidR="00A346D3">
        <w:rPr>
          <w:szCs w:val="24"/>
        </w:rPr>
        <w:t>school</w:t>
      </w:r>
      <w:r>
        <w:rPr>
          <w:szCs w:val="24"/>
        </w:rPr>
        <w:t xml:space="preserve"> include </w:t>
      </w:r>
      <w:proofErr w:type="spellStart"/>
      <w:r w:rsidRPr="00755BC1">
        <w:rPr>
          <w:szCs w:val="24"/>
        </w:rPr>
        <w:t>Mochtar</w:t>
      </w:r>
      <w:proofErr w:type="spellEnd"/>
      <w:r w:rsidRPr="00755BC1">
        <w:rPr>
          <w:szCs w:val="24"/>
        </w:rPr>
        <w:t xml:space="preserve"> </w:t>
      </w:r>
      <w:proofErr w:type="spellStart"/>
      <w:r w:rsidRPr="00755BC1">
        <w:rPr>
          <w:szCs w:val="24"/>
        </w:rPr>
        <w:t>Apin</w:t>
      </w:r>
      <w:proofErr w:type="spellEnd"/>
      <w:r>
        <w:rPr>
          <w:szCs w:val="24"/>
        </w:rPr>
        <w:t xml:space="preserve"> (1923-1994)</w:t>
      </w:r>
      <w:r w:rsidRPr="00755BC1">
        <w:rPr>
          <w:szCs w:val="24"/>
        </w:rPr>
        <w:t xml:space="preserve">, But </w:t>
      </w:r>
      <w:proofErr w:type="spellStart"/>
      <w:r w:rsidRPr="00755BC1">
        <w:rPr>
          <w:szCs w:val="24"/>
        </w:rPr>
        <w:t>Mochtar</w:t>
      </w:r>
      <w:proofErr w:type="spellEnd"/>
      <w:r>
        <w:rPr>
          <w:szCs w:val="24"/>
        </w:rPr>
        <w:t xml:space="preserve"> (1930-1986)</w:t>
      </w:r>
      <w:r w:rsidRPr="00755BC1">
        <w:rPr>
          <w:szCs w:val="24"/>
        </w:rPr>
        <w:t xml:space="preserve">, Ahmad </w:t>
      </w:r>
      <w:proofErr w:type="spellStart"/>
      <w:r w:rsidRPr="00755BC1">
        <w:rPr>
          <w:szCs w:val="24"/>
        </w:rPr>
        <w:t>Sadali</w:t>
      </w:r>
      <w:proofErr w:type="spellEnd"/>
      <w:r>
        <w:rPr>
          <w:szCs w:val="24"/>
        </w:rPr>
        <w:t xml:space="preserve"> (1924-1987)</w:t>
      </w:r>
      <w:r w:rsidRPr="00755BC1">
        <w:rPr>
          <w:szCs w:val="24"/>
        </w:rPr>
        <w:t xml:space="preserve">, </w:t>
      </w:r>
      <w:proofErr w:type="spellStart"/>
      <w:r>
        <w:rPr>
          <w:szCs w:val="24"/>
        </w:rPr>
        <w:t>Sudjoko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Danoesoebroto</w:t>
      </w:r>
      <w:proofErr w:type="spellEnd"/>
      <w:r>
        <w:rPr>
          <w:szCs w:val="24"/>
        </w:rPr>
        <w:t xml:space="preserve"> (1928-2006), </w:t>
      </w:r>
      <w:proofErr w:type="spellStart"/>
      <w:r w:rsidRPr="0081788C">
        <w:rPr>
          <w:szCs w:val="24"/>
        </w:rPr>
        <w:t>Syafe’i</w:t>
      </w:r>
      <w:proofErr w:type="spellEnd"/>
      <w:r w:rsidRPr="0081788C">
        <w:rPr>
          <w:szCs w:val="24"/>
        </w:rPr>
        <w:t xml:space="preserve"> </w:t>
      </w:r>
      <w:proofErr w:type="spellStart"/>
      <w:r>
        <w:rPr>
          <w:szCs w:val="24"/>
        </w:rPr>
        <w:t>Soemardja</w:t>
      </w:r>
      <w:proofErr w:type="spellEnd"/>
      <w:r>
        <w:rPr>
          <w:szCs w:val="24"/>
        </w:rPr>
        <w:t xml:space="preserve">, </w:t>
      </w:r>
      <w:proofErr w:type="spellStart"/>
      <w:r w:rsidRPr="00755BC1">
        <w:rPr>
          <w:szCs w:val="24"/>
        </w:rPr>
        <w:t>Srihadi</w:t>
      </w:r>
      <w:proofErr w:type="spellEnd"/>
      <w:r w:rsidRPr="00755BC1">
        <w:rPr>
          <w:szCs w:val="24"/>
        </w:rPr>
        <w:t xml:space="preserve"> </w:t>
      </w:r>
      <w:proofErr w:type="spellStart"/>
      <w:r w:rsidRPr="00755BC1">
        <w:rPr>
          <w:szCs w:val="24"/>
        </w:rPr>
        <w:t>Sudarsono</w:t>
      </w:r>
      <w:proofErr w:type="spellEnd"/>
      <w:r>
        <w:rPr>
          <w:szCs w:val="24"/>
        </w:rPr>
        <w:t xml:space="preserve"> (</w:t>
      </w:r>
      <w:r w:rsidR="00832DA5">
        <w:rPr>
          <w:szCs w:val="24"/>
        </w:rPr>
        <w:t xml:space="preserve">b. </w:t>
      </w:r>
      <w:r>
        <w:rPr>
          <w:szCs w:val="24"/>
        </w:rPr>
        <w:t>1931)</w:t>
      </w:r>
      <w:r w:rsidRPr="00755BC1">
        <w:rPr>
          <w:szCs w:val="24"/>
        </w:rPr>
        <w:t>, Popo Iskandar</w:t>
      </w:r>
      <w:r>
        <w:rPr>
          <w:szCs w:val="24"/>
        </w:rPr>
        <w:t xml:space="preserve"> (1927-2000)</w:t>
      </w:r>
      <w:r w:rsidRPr="00755BC1">
        <w:rPr>
          <w:szCs w:val="24"/>
        </w:rPr>
        <w:t xml:space="preserve">, and A.D. </w:t>
      </w:r>
      <w:proofErr w:type="spellStart"/>
      <w:r w:rsidRPr="00755BC1">
        <w:rPr>
          <w:szCs w:val="24"/>
        </w:rPr>
        <w:t>Pirous</w:t>
      </w:r>
      <w:proofErr w:type="spellEnd"/>
      <w:r>
        <w:rPr>
          <w:szCs w:val="24"/>
        </w:rPr>
        <w:t xml:space="preserve"> (</w:t>
      </w:r>
      <w:r w:rsidR="00832DA5">
        <w:rPr>
          <w:szCs w:val="24"/>
        </w:rPr>
        <w:t xml:space="preserve">b. </w:t>
      </w:r>
      <w:r>
        <w:rPr>
          <w:szCs w:val="24"/>
        </w:rPr>
        <w:t xml:space="preserve">1933), all of whom attended the art school during the 1950s. As lecturers, professors and exhibiting artists, they </w:t>
      </w:r>
      <w:r w:rsidR="00A346D3">
        <w:rPr>
          <w:szCs w:val="24"/>
        </w:rPr>
        <w:t xml:space="preserve">came to define </w:t>
      </w:r>
      <w:r>
        <w:rPr>
          <w:szCs w:val="24"/>
        </w:rPr>
        <w:t>a</w:t>
      </w:r>
      <w:r w:rsidR="00284B97">
        <w:rPr>
          <w:szCs w:val="24"/>
        </w:rPr>
        <w:t xml:space="preserve"> Modernist and Univers</w:t>
      </w:r>
      <w:r w:rsidR="00C86CE0">
        <w:rPr>
          <w:szCs w:val="24"/>
        </w:rPr>
        <w:t>alist</w:t>
      </w:r>
      <w:r>
        <w:rPr>
          <w:szCs w:val="24"/>
        </w:rPr>
        <w:t xml:space="preserve"> approach to art </w:t>
      </w:r>
      <w:r w:rsidR="00A346D3">
        <w:rPr>
          <w:szCs w:val="24"/>
        </w:rPr>
        <w:t xml:space="preserve">practice </w:t>
      </w:r>
      <w:r>
        <w:rPr>
          <w:szCs w:val="24"/>
        </w:rPr>
        <w:t>and a style</w:t>
      </w:r>
      <w:r w:rsidR="00E400D6">
        <w:rPr>
          <w:szCs w:val="24"/>
        </w:rPr>
        <w:t xml:space="preserve">. </w:t>
      </w:r>
      <w:r w:rsidR="00C86CE0">
        <w:rPr>
          <w:szCs w:val="24"/>
        </w:rPr>
        <w:t xml:space="preserve">This </w:t>
      </w:r>
      <w:r w:rsidR="000862ED" w:rsidRPr="00755BC1">
        <w:rPr>
          <w:color w:val="000000"/>
          <w:szCs w:val="24"/>
        </w:rPr>
        <w:t>ultimately clashed with nationalist critics during the 1950s who contended that the</w:t>
      </w:r>
      <w:r w:rsidR="000862ED">
        <w:rPr>
          <w:color w:val="000000"/>
          <w:szCs w:val="24"/>
        </w:rPr>
        <w:t>ir</w:t>
      </w:r>
      <w:r w:rsidR="000862ED" w:rsidRPr="00755BC1">
        <w:rPr>
          <w:color w:val="000000"/>
          <w:szCs w:val="24"/>
        </w:rPr>
        <w:t xml:space="preserve"> work lacked an Indonesian soul</w:t>
      </w:r>
      <w:r w:rsidR="00284B97">
        <w:rPr>
          <w:color w:val="000000"/>
          <w:szCs w:val="24"/>
        </w:rPr>
        <w:t xml:space="preserve"> and did not reflect </w:t>
      </w:r>
      <w:proofErr w:type="spellStart"/>
      <w:r w:rsidR="00284B97">
        <w:rPr>
          <w:color w:val="000000"/>
          <w:szCs w:val="24"/>
        </w:rPr>
        <w:t>Indonesian</w:t>
      </w:r>
      <w:r w:rsidR="000862ED" w:rsidRPr="00755BC1">
        <w:rPr>
          <w:color w:val="000000"/>
          <w:szCs w:val="24"/>
        </w:rPr>
        <w:t>experience</w:t>
      </w:r>
      <w:proofErr w:type="spellEnd"/>
      <w:r w:rsidR="000862ED" w:rsidRPr="00755BC1">
        <w:rPr>
          <w:color w:val="000000"/>
          <w:szCs w:val="24"/>
        </w:rPr>
        <w:t>.</w:t>
      </w:r>
      <w:r w:rsidR="000862ED">
        <w:rPr>
          <w:color w:val="000000"/>
          <w:szCs w:val="24"/>
        </w:rPr>
        <w:t xml:space="preserve"> </w:t>
      </w:r>
      <w:r w:rsidR="00BB625F">
        <w:rPr>
          <w:color w:val="000000"/>
          <w:szCs w:val="24"/>
        </w:rPr>
        <w:t xml:space="preserve">During the early 1960s, </w:t>
      </w:r>
      <w:r w:rsidR="00BB625F">
        <w:rPr>
          <w:szCs w:val="24"/>
        </w:rPr>
        <w:t>t</w:t>
      </w:r>
      <w:r w:rsidR="000862ED">
        <w:rPr>
          <w:szCs w:val="24"/>
        </w:rPr>
        <w:t xml:space="preserve">he </w:t>
      </w:r>
      <w:r w:rsidR="00BB625F">
        <w:rPr>
          <w:szCs w:val="24"/>
        </w:rPr>
        <w:t xml:space="preserve">Bandung </w:t>
      </w:r>
      <w:r w:rsidR="000862ED">
        <w:rPr>
          <w:szCs w:val="24"/>
        </w:rPr>
        <w:t xml:space="preserve">School was </w:t>
      </w:r>
      <w:r w:rsidR="00BB625F">
        <w:rPr>
          <w:szCs w:val="24"/>
        </w:rPr>
        <w:t>increasingly</w:t>
      </w:r>
      <w:r w:rsidR="000862ED">
        <w:rPr>
          <w:szCs w:val="24"/>
        </w:rPr>
        <w:t xml:space="preserve"> </w:t>
      </w:r>
      <w:r w:rsidR="00BB625F">
        <w:rPr>
          <w:szCs w:val="24"/>
        </w:rPr>
        <w:t xml:space="preserve">under pressure and marginalised </w:t>
      </w:r>
      <w:r w:rsidR="00E400D6" w:rsidRPr="00832DA5">
        <w:rPr>
          <w:szCs w:val="24"/>
        </w:rPr>
        <w:t xml:space="preserve">by </w:t>
      </w:r>
      <w:r w:rsidR="000862ED" w:rsidRPr="00832DA5">
        <w:rPr>
          <w:szCs w:val="24"/>
        </w:rPr>
        <w:t>its</w:t>
      </w:r>
      <w:r w:rsidR="00E400D6" w:rsidRPr="00832DA5">
        <w:rPr>
          <w:szCs w:val="24"/>
        </w:rPr>
        <w:t xml:space="preserve"> </w:t>
      </w:r>
      <w:r w:rsidR="00BB625F" w:rsidRPr="00832DA5">
        <w:rPr>
          <w:szCs w:val="24"/>
        </w:rPr>
        <w:t>ideological</w:t>
      </w:r>
      <w:r w:rsidR="00E400D6" w:rsidRPr="00832DA5">
        <w:rPr>
          <w:szCs w:val="24"/>
        </w:rPr>
        <w:t xml:space="preserve"> opponents</w:t>
      </w:r>
      <w:r w:rsidR="00BB625F" w:rsidRPr="00832DA5">
        <w:rPr>
          <w:szCs w:val="24"/>
        </w:rPr>
        <w:t xml:space="preserve">, most notably from the Communist Party. However, with the sweeping political changes of 1965-1967, the </w:t>
      </w:r>
      <w:r w:rsidR="00E400D6" w:rsidRPr="00832DA5">
        <w:rPr>
          <w:szCs w:val="24"/>
        </w:rPr>
        <w:t>Band</w:t>
      </w:r>
      <w:r w:rsidR="00BB625F" w:rsidRPr="00832DA5">
        <w:rPr>
          <w:szCs w:val="24"/>
        </w:rPr>
        <w:t>ung School</w:t>
      </w:r>
      <w:r w:rsidR="000862ED" w:rsidRPr="00832DA5">
        <w:rPr>
          <w:szCs w:val="24"/>
        </w:rPr>
        <w:t xml:space="preserve"> </w:t>
      </w:r>
      <w:r w:rsidR="00E400D6" w:rsidRPr="00832DA5">
        <w:rPr>
          <w:szCs w:val="24"/>
        </w:rPr>
        <w:t xml:space="preserve">artists and </w:t>
      </w:r>
      <w:r w:rsidR="00BB625F" w:rsidRPr="00832DA5">
        <w:rPr>
          <w:szCs w:val="24"/>
        </w:rPr>
        <w:t xml:space="preserve">their </w:t>
      </w:r>
      <w:r w:rsidR="00E400D6" w:rsidRPr="00832DA5">
        <w:rPr>
          <w:szCs w:val="24"/>
        </w:rPr>
        <w:t>aesthetic philosophy came to prominence</w:t>
      </w:r>
      <w:r w:rsidR="00930DF2" w:rsidRPr="00832DA5">
        <w:rPr>
          <w:szCs w:val="24"/>
        </w:rPr>
        <w:t xml:space="preserve"> in the emerging New Order</w:t>
      </w:r>
      <w:r w:rsidR="00BB625F" w:rsidRPr="00832DA5">
        <w:rPr>
          <w:szCs w:val="24"/>
        </w:rPr>
        <w:t xml:space="preserve">. </w:t>
      </w:r>
    </w:p>
    <w:p w:rsidR="005C0908" w:rsidRDefault="00E234A0" w:rsidP="00D05DFF">
      <w:pPr>
        <w:spacing w:line="480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Bandung’s art school</w:t>
      </w:r>
      <w:r w:rsidR="00B021D9">
        <w:rPr>
          <w:color w:val="000000"/>
          <w:szCs w:val="24"/>
        </w:rPr>
        <w:t xml:space="preserve"> began as</w:t>
      </w:r>
      <w:r w:rsidR="00595563">
        <w:rPr>
          <w:color w:val="000000"/>
          <w:szCs w:val="24"/>
        </w:rPr>
        <w:t xml:space="preserve"> </w:t>
      </w:r>
      <w:r w:rsidR="00053B94">
        <w:rPr>
          <w:color w:val="000000"/>
          <w:szCs w:val="24"/>
        </w:rPr>
        <w:t>a</w:t>
      </w:r>
      <w:r w:rsidR="00595563">
        <w:rPr>
          <w:color w:val="000000"/>
          <w:szCs w:val="24"/>
        </w:rPr>
        <w:t xml:space="preserve"> </w:t>
      </w:r>
      <w:r w:rsidR="00B021D9">
        <w:rPr>
          <w:color w:val="000000"/>
          <w:szCs w:val="24"/>
        </w:rPr>
        <w:t>Drawing T</w:t>
      </w:r>
      <w:r w:rsidR="00595563">
        <w:rPr>
          <w:color w:val="000000"/>
          <w:szCs w:val="24"/>
        </w:rPr>
        <w:t>eacher</w:t>
      </w:r>
      <w:r w:rsidR="00B021D9">
        <w:rPr>
          <w:color w:val="000000"/>
          <w:szCs w:val="24"/>
        </w:rPr>
        <w:t>s Training C</w:t>
      </w:r>
      <w:r w:rsidR="00595563">
        <w:rPr>
          <w:color w:val="000000"/>
          <w:szCs w:val="24"/>
        </w:rPr>
        <w:t>ollege in</w:t>
      </w:r>
      <w:r w:rsidR="00B021D9">
        <w:rPr>
          <w:color w:val="000000"/>
          <w:szCs w:val="24"/>
        </w:rPr>
        <w:t xml:space="preserve"> the College of Applied Sciences </w:t>
      </w:r>
      <w:r w:rsidR="00930DF2">
        <w:rPr>
          <w:color w:val="000000"/>
          <w:szCs w:val="24"/>
        </w:rPr>
        <w:t>(</w:t>
      </w:r>
      <w:proofErr w:type="spellStart"/>
      <w:r w:rsidR="00930DF2">
        <w:rPr>
          <w:color w:val="000000"/>
          <w:szCs w:val="24"/>
        </w:rPr>
        <w:t>Technische</w:t>
      </w:r>
      <w:proofErr w:type="spellEnd"/>
      <w:r w:rsidR="00930DF2">
        <w:rPr>
          <w:color w:val="000000"/>
          <w:szCs w:val="24"/>
        </w:rPr>
        <w:t xml:space="preserve"> </w:t>
      </w:r>
      <w:proofErr w:type="spellStart"/>
      <w:r w:rsidR="00930DF2">
        <w:rPr>
          <w:color w:val="000000"/>
          <w:szCs w:val="24"/>
        </w:rPr>
        <w:t>Hogeschol</w:t>
      </w:r>
      <w:proofErr w:type="spellEnd"/>
      <w:r w:rsidR="00930DF2">
        <w:rPr>
          <w:color w:val="000000"/>
          <w:szCs w:val="24"/>
        </w:rPr>
        <w:t xml:space="preserve">) </w:t>
      </w:r>
      <w:r w:rsidR="00B021D9">
        <w:rPr>
          <w:color w:val="000000"/>
          <w:szCs w:val="24"/>
        </w:rPr>
        <w:t>in</w:t>
      </w:r>
      <w:r w:rsidR="00930DF2">
        <w:rPr>
          <w:color w:val="000000"/>
          <w:szCs w:val="24"/>
        </w:rPr>
        <w:t xml:space="preserve"> 1947</w:t>
      </w:r>
      <w:r w:rsidR="00595563">
        <w:rPr>
          <w:color w:val="000000"/>
          <w:szCs w:val="24"/>
        </w:rPr>
        <w:t xml:space="preserve">. </w:t>
      </w:r>
      <w:r w:rsidR="00B021D9">
        <w:rPr>
          <w:color w:val="000000"/>
          <w:szCs w:val="24"/>
        </w:rPr>
        <w:t>By</w:t>
      </w:r>
      <w:r w:rsidR="00BB625F">
        <w:rPr>
          <w:color w:val="000000"/>
          <w:szCs w:val="24"/>
        </w:rPr>
        <w:t xml:space="preserve"> that time, </w:t>
      </w:r>
      <w:r w:rsidR="00A37E6B">
        <w:rPr>
          <w:color w:val="000000"/>
          <w:szCs w:val="24"/>
        </w:rPr>
        <w:t xml:space="preserve">the city of </w:t>
      </w:r>
      <w:r w:rsidR="00BB625F">
        <w:rPr>
          <w:color w:val="000000"/>
          <w:szCs w:val="24"/>
        </w:rPr>
        <w:t xml:space="preserve">Bandung was </w:t>
      </w:r>
      <w:r w:rsidR="00B021D9">
        <w:rPr>
          <w:color w:val="000000"/>
          <w:szCs w:val="24"/>
        </w:rPr>
        <w:t>a</w:t>
      </w:r>
      <w:r w:rsidR="00BB625F">
        <w:rPr>
          <w:color w:val="000000"/>
          <w:szCs w:val="24"/>
        </w:rPr>
        <w:t xml:space="preserve"> </w:t>
      </w:r>
      <w:r w:rsidR="00616FDC">
        <w:rPr>
          <w:color w:val="000000"/>
          <w:szCs w:val="24"/>
        </w:rPr>
        <w:t>W</w:t>
      </w:r>
      <w:r w:rsidR="00BB625F">
        <w:rPr>
          <w:color w:val="000000"/>
          <w:szCs w:val="24"/>
        </w:rPr>
        <w:t>esternised centre of science and technology research</w:t>
      </w:r>
      <w:r w:rsidR="00B021D9">
        <w:rPr>
          <w:color w:val="000000"/>
          <w:szCs w:val="24"/>
        </w:rPr>
        <w:t xml:space="preserve">, and applied sciences. </w:t>
      </w:r>
      <w:r w:rsidR="00192C8E">
        <w:rPr>
          <w:color w:val="000000"/>
          <w:szCs w:val="24"/>
        </w:rPr>
        <w:t>The</w:t>
      </w:r>
      <w:r w:rsidR="00616FDC">
        <w:rPr>
          <w:color w:val="000000"/>
          <w:szCs w:val="24"/>
        </w:rPr>
        <w:t xml:space="preserve"> school’s</w:t>
      </w:r>
      <w:r w:rsidR="00192C8E">
        <w:rPr>
          <w:color w:val="000000"/>
          <w:szCs w:val="24"/>
        </w:rPr>
        <w:t xml:space="preserve"> art classes</w:t>
      </w:r>
      <w:r w:rsidR="00595563">
        <w:rPr>
          <w:color w:val="000000"/>
          <w:szCs w:val="24"/>
        </w:rPr>
        <w:t xml:space="preserve"> </w:t>
      </w:r>
      <w:r w:rsidR="00192C8E">
        <w:rPr>
          <w:color w:val="000000"/>
          <w:szCs w:val="24"/>
        </w:rPr>
        <w:t>were</w:t>
      </w:r>
      <w:r w:rsidR="00595563">
        <w:rPr>
          <w:color w:val="000000"/>
          <w:szCs w:val="24"/>
        </w:rPr>
        <w:t xml:space="preserve"> </w:t>
      </w:r>
      <w:r>
        <w:rPr>
          <w:color w:val="000000"/>
          <w:szCs w:val="24"/>
        </w:rPr>
        <w:t xml:space="preserve">initiated </w:t>
      </w:r>
      <w:r>
        <w:rPr>
          <w:szCs w:val="24"/>
        </w:rPr>
        <w:t xml:space="preserve">by </w:t>
      </w:r>
      <w:r w:rsidRPr="00755BC1">
        <w:rPr>
          <w:szCs w:val="24"/>
        </w:rPr>
        <w:t xml:space="preserve">Dutch painters </w:t>
      </w:r>
      <w:proofErr w:type="spellStart"/>
      <w:r w:rsidRPr="00755BC1">
        <w:rPr>
          <w:color w:val="000000"/>
          <w:szCs w:val="24"/>
        </w:rPr>
        <w:t>Ries</w:t>
      </w:r>
      <w:proofErr w:type="spellEnd"/>
      <w:r w:rsidRPr="00755BC1">
        <w:rPr>
          <w:color w:val="000000"/>
          <w:szCs w:val="24"/>
        </w:rPr>
        <w:t xml:space="preserve"> Mulder (1909-1973) and Simon </w:t>
      </w:r>
      <w:proofErr w:type="spellStart"/>
      <w:r w:rsidRPr="00755BC1">
        <w:rPr>
          <w:color w:val="000000"/>
          <w:szCs w:val="24"/>
        </w:rPr>
        <w:t>Admiraal</w:t>
      </w:r>
      <w:proofErr w:type="spellEnd"/>
      <w:r w:rsidRPr="00755BC1">
        <w:rPr>
          <w:color w:val="000000"/>
          <w:szCs w:val="24"/>
        </w:rPr>
        <w:t xml:space="preserve"> (1903-1993), who developed </w:t>
      </w:r>
      <w:proofErr w:type="spellStart"/>
      <w:r w:rsidRPr="00755BC1">
        <w:rPr>
          <w:color w:val="000000"/>
          <w:szCs w:val="24"/>
        </w:rPr>
        <w:t>a</w:t>
      </w:r>
      <w:r w:rsidR="00616FDC">
        <w:rPr>
          <w:color w:val="000000"/>
          <w:szCs w:val="24"/>
        </w:rPr>
        <w:t>specifically</w:t>
      </w:r>
      <w:proofErr w:type="spellEnd"/>
      <w:r w:rsidR="00616FDC">
        <w:rPr>
          <w:color w:val="000000"/>
          <w:szCs w:val="24"/>
        </w:rPr>
        <w:t xml:space="preserve"> Indonesian</w:t>
      </w:r>
      <w:r w:rsidRPr="00755BC1">
        <w:rPr>
          <w:color w:val="000000"/>
          <w:szCs w:val="24"/>
        </w:rPr>
        <w:t xml:space="preserve"> arts pedagogy</w:t>
      </w:r>
      <w:r w:rsidR="00595563">
        <w:rPr>
          <w:color w:val="000000"/>
          <w:szCs w:val="24"/>
        </w:rPr>
        <w:t>. Based on Dutch arts education, t</w:t>
      </w:r>
      <w:r>
        <w:rPr>
          <w:color w:val="000000"/>
          <w:szCs w:val="24"/>
        </w:rPr>
        <w:t>he curriculum emphasis</w:t>
      </w:r>
      <w:r w:rsidR="00595563">
        <w:rPr>
          <w:color w:val="000000"/>
          <w:szCs w:val="24"/>
        </w:rPr>
        <w:t>ed</w:t>
      </w:r>
      <w:r>
        <w:rPr>
          <w:color w:val="000000"/>
          <w:szCs w:val="24"/>
        </w:rPr>
        <w:t xml:space="preserve"> the mechanics of composition, art theory and history, and criticism. Over time, </w:t>
      </w:r>
      <w:r w:rsidR="00595563">
        <w:rPr>
          <w:color w:val="000000"/>
          <w:szCs w:val="24"/>
        </w:rPr>
        <w:t>particularly</w:t>
      </w:r>
      <w:r>
        <w:rPr>
          <w:color w:val="000000"/>
          <w:szCs w:val="24"/>
        </w:rPr>
        <w:t xml:space="preserve"> after</w:t>
      </w:r>
      <w:r w:rsidR="00192C8E">
        <w:rPr>
          <w:color w:val="000000"/>
          <w:szCs w:val="24"/>
        </w:rPr>
        <w:t xml:space="preserve"> Dutch recognition of Indonesia’s</w:t>
      </w:r>
      <w:r>
        <w:rPr>
          <w:color w:val="000000"/>
          <w:szCs w:val="24"/>
        </w:rPr>
        <w:t xml:space="preserve"> independence</w:t>
      </w:r>
      <w:r w:rsidR="00192C8E">
        <w:rPr>
          <w:color w:val="000000"/>
          <w:szCs w:val="24"/>
        </w:rPr>
        <w:t xml:space="preserve"> (late 1949)</w:t>
      </w:r>
      <w:r>
        <w:rPr>
          <w:color w:val="000000"/>
          <w:szCs w:val="24"/>
        </w:rPr>
        <w:t xml:space="preserve">, </w:t>
      </w:r>
      <w:r w:rsidR="00595563">
        <w:rPr>
          <w:color w:val="000000"/>
          <w:szCs w:val="24"/>
        </w:rPr>
        <w:t xml:space="preserve">and under the leadership of </w:t>
      </w:r>
      <w:proofErr w:type="spellStart"/>
      <w:r w:rsidR="00595563">
        <w:rPr>
          <w:color w:val="000000"/>
          <w:szCs w:val="24"/>
        </w:rPr>
        <w:t>Soemardja</w:t>
      </w:r>
      <w:proofErr w:type="spellEnd"/>
      <w:r w:rsidR="00595563">
        <w:rPr>
          <w:color w:val="000000"/>
          <w:szCs w:val="24"/>
        </w:rPr>
        <w:t xml:space="preserve">, </w:t>
      </w:r>
      <w:r>
        <w:rPr>
          <w:color w:val="000000"/>
          <w:szCs w:val="24"/>
        </w:rPr>
        <w:t xml:space="preserve">the </w:t>
      </w:r>
      <w:r w:rsidR="00192C8E">
        <w:rPr>
          <w:color w:val="000000"/>
          <w:szCs w:val="24"/>
        </w:rPr>
        <w:t>training course</w:t>
      </w:r>
      <w:r>
        <w:rPr>
          <w:color w:val="000000"/>
          <w:szCs w:val="24"/>
        </w:rPr>
        <w:t xml:space="preserve"> developed into a comprehensive art </w:t>
      </w:r>
      <w:r w:rsidR="005C0908">
        <w:rPr>
          <w:color w:val="000000"/>
          <w:szCs w:val="24"/>
        </w:rPr>
        <w:t>school. By the mid-1970s, it included painting</w:t>
      </w:r>
      <w:r w:rsidR="00616FDC">
        <w:rPr>
          <w:color w:val="000000"/>
          <w:szCs w:val="24"/>
        </w:rPr>
        <w:t xml:space="preserve">, </w:t>
      </w:r>
      <w:r w:rsidR="005C0908">
        <w:rPr>
          <w:color w:val="000000"/>
          <w:szCs w:val="24"/>
        </w:rPr>
        <w:t xml:space="preserve">sculpture, ceramics, graphic arts, as well as architecture and </w:t>
      </w:r>
      <w:r w:rsidR="005C0908">
        <w:rPr>
          <w:color w:val="000000"/>
          <w:szCs w:val="24"/>
        </w:rPr>
        <w:lastRenderedPageBreak/>
        <w:t>interior design</w:t>
      </w:r>
      <w:r>
        <w:rPr>
          <w:color w:val="000000"/>
          <w:szCs w:val="24"/>
        </w:rPr>
        <w:t xml:space="preserve"> </w:t>
      </w:r>
      <w:r w:rsidR="005C0908">
        <w:rPr>
          <w:color w:val="000000"/>
          <w:szCs w:val="24"/>
        </w:rPr>
        <w:t>courses within what is now the Faculty of Fine Arts and Design at the Institute of Technology Bandung.</w:t>
      </w:r>
    </w:p>
    <w:p w:rsidR="00F43EDC" w:rsidRDefault="00D03B8E" w:rsidP="00131461">
      <w:pPr>
        <w:spacing w:line="480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 xml:space="preserve"> </w:t>
      </w:r>
      <w:r w:rsidR="00494BE3" w:rsidRPr="00494BE3">
        <w:rPr>
          <w:color w:val="000000"/>
          <w:szCs w:val="24"/>
        </w:rPr>
        <w:t>Instead of continuing with a pre-war emphasis on strong narrative compositions and landscape painting, the first generation of Bandung artists introduced new styles of painting, most notably a kind of formalism and geometric abstraction</w:t>
      </w:r>
      <w:r w:rsidR="004C794F" w:rsidRPr="00616FDC">
        <w:rPr>
          <w:color w:val="000000"/>
          <w:szCs w:val="24"/>
        </w:rPr>
        <w:t>.</w:t>
      </w:r>
      <w:r w:rsidR="004C794F" w:rsidRPr="00755BC1">
        <w:rPr>
          <w:color w:val="000000"/>
          <w:szCs w:val="24"/>
        </w:rPr>
        <w:t xml:space="preserve">  </w:t>
      </w:r>
      <w:r w:rsidR="00CE5914" w:rsidRPr="00755BC1">
        <w:rPr>
          <w:color w:val="000000"/>
          <w:szCs w:val="24"/>
        </w:rPr>
        <w:t xml:space="preserve">In this regard, </w:t>
      </w:r>
      <w:r w:rsidR="00053B94">
        <w:rPr>
          <w:color w:val="000000"/>
          <w:szCs w:val="24"/>
        </w:rPr>
        <w:t>their</w:t>
      </w:r>
      <w:r w:rsidR="00CE5914" w:rsidRPr="00755BC1">
        <w:rPr>
          <w:color w:val="000000"/>
          <w:szCs w:val="24"/>
        </w:rPr>
        <w:t xml:space="preserve"> work of the 1950s </w:t>
      </w:r>
      <w:r w:rsidR="004C794F" w:rsidRPr="00755BC1">
        <w:rPr>
          <w:color w:val="000000"/>
          <w:szCs w:val="24"/>
        </w:rPr>
        <w:t>demonstrate</w:t>
      </w:r>
      <w:r w:rsidR="00CE5914" w:rsidRPr="00755BC1">
        <w:rPr>
          <w:color w:val="000000"/>
          <w:szCs w:val="24"/>
        </w:rPr>
        <w:t>s</w:t>
      </w:r>
      <w:r w:rsidR="004C794F" w:rsidRPr="00755BC1">
        <w:rPr>
          <w:color w:val="000000"/>
          <w:szCs w:val="24"/>
        </w:rPr>
        <w:t xml:space="preserve"> the direct influence of their </w:t>
      </w:r>
      <w:r w:rsidR="00053B94">
        <w:rPr>
          <w:color w:val="000000"/>
          <w:szCs w:val="24"/>
        </w:rPr>
        <w:t xml:space="preserve">painting </w:t>
      </w:r>
      <w:r w:rsidR="004C794F" w:rsidRPr="00755BC1">
        <w:rPr>
          <w:color w:val="000000"/>
          <w:szCs w:val="24"/>
        </w:rPr>
        <w:t xml:space="preserve">instructor, </w:t>
      </w:r>
      <w:proofErr w:type="spellStart"/>
      <w:r w:rsidR="00595563">
        <w:rPr>
          <w:color w:val="000000"/>
          <w:szCs w:val="24"/>
        </w:rPr>
        <w:t>Ries</w:t>
      </w:r>
      <w:proofErr w:type="spellEnd"/>
      <w:r w:rsidR="00595563">
        <w:rPr>
          <w:color w:val="000000"/>
          <w:szCs w:val="24"/>
        </w:rPr>
        <w:t xml:space="preserve"> Mulder, </w:t>
      </w:r>
      <w:r w:rsidR="004C794F" w:rsidRPr="00755BC1">
        <w:rPr>
          <w:color w:val="000000"/>
          <w:szCs w:val="24"/>
        </w:rPr>
        <w:t xml:space="preserve">whose own work was heavily influenced by </w:t>
      </w:r>
      <w:r w:rsidR="00595563">
        <w:rPr>
          <w:color w:val="000000"/>
          <w:szCs w:val="24"/>
        </w:rPr>
        <w:t>that</w:t>
      </w:r>
      <w:r w:rsidR="00755BC1" w:rsidRPr="00755BC1">
        <w:rPr>
          <w:color w:val="000000"/>
          <w:szCs w:val="24"/>
        </w:rPr>
        <w:t xml:space="preserve"> of </w:t>
      </w:r>
      <w:r w:rsidR="004C794F" w:rsidRPr="00755BC1">
        <w:rPr>
          <w:color w:val="000000"/>
          <w:szCs w:val="24"/>
        </w:rPr>
        <w:t xml:space="preserve">French painter, Jacques Villon (1875-1963, older brother of Marcel Duchamp). </w:t>
      </w:r>
      <w:r w:rsidR="00192C8E">
        <w:rPr>
          <w:color w:val="000000"/>
          <w:szCs w:val="24"/>
        </w:rPr>
        <w:t xml:space="preserve">By the late 1950s, many of the first generation </w:t>
      </w:r>
      <w:r w:rsidR="00A37E6B">
        <w:rPr>
          <w:color w:val="000000"/>
          <w:szCs w:val="24"/>
        </w:rPr>
        <w:t xml:space="preserve">of </w:t>
      </w:r>
      <w:r w:rsidR="00192C8E">
        <w:rPr>
          <w:color w:val="000000"/>
          <w:szCs w:val="24"/>
        </w:rPr>
        <w:t>Bandung artist</w:t>
      </w:r>
      <w:r w:rsidR="00A37E6B">
        <w:rPr>
          <w:color w:val="000000"/>
          <w:szCs w:val="24"/>
        </w:rPr>
        <w:t>s</w:t>
      </w:r>
      <w:r w:rsidR="00192C8E">
        <w:rPr>
          <w:color w:val="000000"/>
          <w:szCs w:val="24"/>
        </w:rPr>
        <w:t xml:space="preserve"> had left behind th</w:t>
      </w:r>
      <w:r w:rsidR="00616FDC">
        <w:rPr>
          <w:color w:val="000000"/>
          <w:szCs w:val="24"/>
        </w:rPr>
        <w:t>is</w:t>
      </w:r>
      <w:r w:rsidR="00192C8E">
        <w:rPr>
          <w:color w:val="000000"/>
          <w:szCs w:val="24"/>
        </w:rPr>
        <w:t xml:space="preserve"> geometric Cubist abstraction in favour of an abstract expressionism that can be seen as a second hallmark style of the Bandung School.</w:t>
      </w:r>
    </w:p>
    <w:p w:rsidR="00F43EDC" w:rsidRDefault="00F43EDC" w:rsidP="00131461">
      <w:pPr>
        <w:spacing w:line="480" w:lineRule="auto"/>
        <w:jc w:val="both"/>
        <w:rPr>
          <w:szCs w:val="24"/>
        </w:rPr>
      </w:pPr>
      <w:r>
        <w:rPr>
          <w:noProof/>
          <w:szCs w:val="24"/>
          <w:lang w:eastAsia="en-GB"/>
        </w:rPr>
        <w:drawing>
          <wp:inline distT="0" distB="0" distL="0" distR="0">
            <wp:extent cx="4926584" cy="3912616"/>
            <wp:effectExtent l="25400" t="0" r="1016" b="0"/>
            <wp:docPr id="2" name="Picture 1" descr="Ahmad Sadali-Boats at a Wharf-1963-50x65cm-oil on canvas-collect Dr Oei Hong Djien-with permis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hmad Sadali-Boats at a Wharf-1963-50x65cm-oil on canvas-collect Dr Oei Hong Djien-with permission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6584" cy="39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EDC" w:rsidRPr="00F43EDC" w:rsidRDefault="00F43EDC" w:rsidP="00F43EDC">
      <w:pPr>
        <w:shd w:val="clear" w:color="auto" w:fill="FFFFFF"/>
        <w:spacing w:line="240" w:lineRule="auto"/>
        <w:rPr>
          <w:rFonts w:ascii="Arial" w:hAnsi="Arial"/>
          <w:color w:val="222222"/>
          <w:sz w:val="25"/>
          <w:szCs w:val="25"/>
          <w:lang w:val="en-AU"/>
        </w:rPr>
      </w:pPr>
      <w:r w:rsidRPr="00F43EDC">
        <w:rPr>
          <w:rFonts w:ascii="Arial" w:hAnsi="Arial"/>
          <w:color w:val="222222"/>
          <w:sz w:val="25"/>
          <w:szCs w:val="25"/>
          <w:lang w:val="en-AU"/>
        </w:rPr>
        <w:t xml:space="preserve">Ahmad </w:t>
      </w:r>
      <w:proofErr w:type="spellStart"/>
      <w:r w:rsidRPr="00F43EDC">
        <w:rPr>
          <w:rFonts w:ascii="Arial" w:hAnsi="Arial"/>
          <w:color w:val="222222"/>
          <w:sz w:val="25"/>
          <w:szCs w:val="25"/>
          <w:lang w:val="en-AU"/>
        </w:rPr>
        <w:t>Sadali</w:t>
      </w:r>
      <w:proofErr w:type="spellEnd"/>
      <w:r>
        <w:rPr>
          <w:rFonts w:ascii="Arial" w:hAnsi="Arial"/>
          <w:color w:val="222222"/>
          <w:sz w:val="25"/>
          <w:szCs w:val="25"/>
          <w:lang w:val="en-AU"/>
        </w:rPr>
        <w:t xml:space="preserve">, </w:t>
      </w:r>
      <w:r w:rsidRPr="00F43EDC">
        <w:rPr>
          <w:rFonts w:ascii="Arial" w:hAnsi="Arial"/>
          <w:i/>
          <w:color w:val="222222"/>
          <w:sz w:val="25"/>
          <w:szCs w:val="25"/>
          <w:lang w:val="en-AU"/>
        </w:rPr>
        <w:t>Boats at a Wharf</w:t>
      </w:r>
      <w:r>
        <w:rPr>
          <w:rFonts w:ascii="Arial" w:hAnsi="Arial"/>
          <w:color w:val="222222"/>
          <w:sz w:val="25"/>
          <w:szCs w:val="25"/>
          <w:lang w:val="en-AU"/>
        </w:rPr>
        <w:t xml:space="preserve">, </w:t>
      </w:r>
      <w:r w:rsidRPr="00F43EDC">
        <w:rPr>
          <w:rFonts w:ascii="Arial" w:hAnsi="Arial"/>
          <w:color w:val="222222"/>
          <w:sz w:val="25"/>
          <w:szCs w:val="25"/>
          <w:lang w:val="en-AU"/>
        </w:rPr>
        <w:t>1963</w:t>
      </w:r>
      <w:r>
        <w:rPr>
          <w:rFonts w:ascii="Arial" w:hAnsi="Arial"/>
          <w:color w:val="222222"/>
          <w:sz w:val="25"/>
          <w:szCs w:val="25"/>
          <w:lang w:val="en-AU"/>
        </w:rPr>
        <w:t xml:space="preserve">, </w:t>
      </w:r>
      <w:r w:rsidRPr="00F43EDC">
        <w:rPr>
          <w:rFonts w:ascii="Arial" w:hAnsi="Arial"/>
          <w:color w:val="222222"/>
          <w:sz w:val="25"/>
          <w:szCs w:val="25"/>
          <w:lang w:val="en-AU"/>
        </w:rPr>
        <w:t>50x65cm</w:t>
      </w:r>
      <w:r>
        <w:rPr>
          <w:rFonts w:ascii="Arial" w:hAnsi="Arial"/>
          <w:color w:val="222222"/>
          <w:sz w:val="25"/>
          <w:szCs w:val="25"/>
          <w:lang w:val="en-AU"/>
        </w:rPr>
        <w:t xml:space="preserve">, </w:t>
      </w:r>
      <w:r w:rsidRPr="00F43EDC">
        <w:rPr>
          <w:rFonts w:ascii="Arial" w:hAnsi="Arial"/>
          <w:color w:val="222222"/>
          <w:sz w:val="25"/>
          <w:szCs w:val="25"/>
          <w:lang w:val="en-AU"/>
        </w:rPr>
        <w:t>oil on canvas</w:t>
      </w:r>
      <w:r>
        <w:rPr>
          <w:rFonts w:ascii="Arial" w:hAnsi="Arial"/>
          <w:color w:val="222222"/>
          <w:sz w:val="25"/>
          <w:szCs w:val="25"/>
          <w:lang w:val="en-AU"/>
        </w:rPr>
        <w:t xml:space="preserve">, </w:t>
      </w:r>
      <w:r w:rsidRPr="00F43EDC">
        <w:rPr>
          <w:rFonts w:ascii="Arial" w:hAnsi="Arial"/>
          <w:color w:val="222222"/>
          <w:sz w:val="25"/>
          <w:szCs w:val="25"/>
          <w:lang w:val="en-AU"/>
        </w:rPr>
        <w:t xml:space="preserve">collection of Dr. </w:t>
      </w:r>
      <w:proofErr w:type="spellStart"/>
      <w:r w:rsidRPr="00F43EDC">
        <w:rPr>
          <w:rFonts w:ascii="Arial" w:hAnsi="Arial"/>
          <w:color w:val="222222"/>
          <w:sz w:val="25"/>
          <w:szCs w:val="25"/>
          <w:lang w:val="en-AU"/>
        </w:rPr>
        <w:t>Oei</w:t>
      </w:r>
      <w:proofErr w:type="spellEnd"/>
      <w:r w:rsidRPr="00F43EDC">
        <w:rPr>
          <w:rFonts w:ascii="Arial" w:hAnsi="Arial"/>
          <w:color w:val="222222"/>
          <w:sz w:val="25"/>
          <w:szCs w:val="25"/>
          <w:lang w:val="en-AU"/>
        </w:rPr>
        <w:t xml:space="preserve"> Hong </w:t>
      </w:r>
      <w:proofErr w:type="spellStart"/>
      <w:r w:rsidRPr="00F43EDC">
        <w:rPr>
          <w:rFonts w:ascii="Arial" w:hAnsi="Arial"/>
          <w:color w:val="222222"/>
          <w:sz w:val="25"/>
          <w:szCs w:val="25"/>
          <w:lang w:val="en-AU"/>
        </w:rPr>
        <w:t>Djien</w:t>
      </w:r>
      <w:proofErr w:type="spellEnd"/>
      <w:r w:rsidRPr="00F43EDC">
        <w:rPr>
          <w:rFonts w:ascii="Arial" w:hAnsi="Arial"/>
          <w:color w:val="222222"/>
          <w:sz w:val="25"/>
          <w:szCs w:val="25"/>
          <w:lang w:val="en-AU"/>
        </w:rPr>
        <w:t>. Used with permission of the owner</w:t>
      </w:r>
      <w:r>
        <w:rPr>
          <w:rFonts w:ascii="Arial" w:hAnsi="Arial"/>
          <w:color w:val="222222"/>
          <w:sz w:val="25"/>
          <w:szCs w:val="25"/>
          <w:lang w:val="en-AU"/>
        </w:rPr>
        <w:t>.</w:t>
      </w:r>
    </w:p>
    <w:p w:rsidR="00EC4615" w:rsidRPr="00192C8E" w:rsidRDefault="00EC4615" w:rsidP="00131461">
      <w:pPr>
        <w:spacing w:line="480" w:lineRule="auto"/>
        <w:jc w:val="both"/>
        <w:rPr>
          <w:szCs w:val="24"/>
        </w:rPr>
      </w:pPr>
    </w:p>
    <w:p w:rsidR="00F43EDC" w:rsidRDefault="00192C8E" w:rsidP="00CE2D1C">
      <w:pPr>
        <w:pStyle w:val="NormalWeb"/>
        <w:spacing w:line="480" w:lineRule="auto"/>
        <w:jc w:val="both"/>
        <w:rPr>
          <w:rFonts w:ascii="Garamond" w:hAnsi="Garamond"/>
          <w:lang w:val="en-GB"/>
        </w:rPr>
      </w:pPr>
      <w:r>
        <w:rPr>
          <w:rFonts w:ascii="Garamond" w:hAnsi="Garamond"/>
          <w:color w:val="000000"/>
          <w:lang w:val="en-GB"/>
        </w:rPr>
        <w:t xml:space="preserve">This style and ideological orientation </w:t>
      </w:r>
      <w:r w:rsidR="00905AFF" w:rsidRPr="00232B51">
        <w:rPr>
          <w:rFonts w:ascii="Garamond" w:hAnsi="Garamond"/>
          <w:color w:val="000000"/>
          <w:lang w:val="en-GB"/>
        </w:rPr>
        <w:t xml:space="preserve">of the Bandung school </w:t>
      </w:r>
      <w:r w:rsidR="00616FDC">
        <w:rPr>
          <w:rFonts w:ascii="Garamond" w:hAnsi="Garamond"/>
          <w:color w:val="000000"/>
          <w:lang w:val="en-GB"/>
        </w:rPr>
        <w:t>was also</w:t>
      </w:r>
      <w:r w:rsidR="00616FDC" w:rsidRPr="00232B51">
        <w:rPr>
          <w:rFonts w:ascii="Garamond" w:hAnsi="Garamond"/>
          <w:color w:val="000000"/>
          <w:lang w:val="en-GB"/>
        </w:rPr>
        <w:t xml:space="preserve"> </w:t>
      </w:r>
      <w:r w:rsidR="00616FDC">
        <w:rPr>
          <w:rFonts w:ascii="Garamond" w:hAnsi="Garamond"/>
          <w:color w:val="000000"/>
          <w:lang w:val="en-GB"/>
        </w:rPr>
        <w:t>partly</w:t>
      </w:r>
      <w:r>
        <w:rPr>
          <w:rFonts w:ascii="Garamond" w:hAnsi="Garamond"/>
          <w:color w:val="000000"/>
          <w:lang w:val="en-GB"/>
        </w:rPr>
        <w:t xml:space="preserve"> </w:t>
      </w:r>
      <w:r w:rsidR="00C1541F">
        <w:rPr>
          <w:rFonts w:ascii="Garamond" w:hAnsi="Garamond"/>
          <w:color w:val="000000"/>
          <w:lang w:val="en-GB"/>
        </w:rPr>
        <w:t xml:space="preserve">the </w:t>
      </w:r>
      <w:r w:rsidR="00905AFF" w:rsidRPr="00232B51">
        <w:rPr>
          <w:rFonts w:ascii="Garamond" w:hAnsi="Garamond"/>
          <w:color w:val="000000"/>
          <w:lang w:val="en-GB"/>
        </w:rPr>
        <w:t xml:space="preserve">product of the </w:t>
      </w:r>
      <w:r w:rsidR="00616FDC">
        <w:rPr>
          <w:rFonts w:ascii="Garamond" w:hAnsi="Garamond"/>
          <w:color w:val="000000"/>
          <w:lang w:val="en-GB"/>
        </w:rPr>
        <w:t>C</w:t>
      </w:r>
      <w:r w:rsidR="00905AFF" w:rsidRPr="00232B51">
        <w:rPr>
          <w:rFonts w:ascii="Garamond" w:hAnsi="Garamond"/>
          <w:color w:val="000000"/>
          <w:lang w:val="en-GB"/>
        </w:rPr>
        <w:t xml:space="preserve">old </w:t>
      </w:r>
      <w:r w:rsidR="00616FDC">
        <w:rPr>
          <w:rFonts w:ascii="Garamond" w:hAnsi="Garamond"/>
          <w:color w:val="000000"/>
          <w:lang w:val="en-GB"/>
        </w:rPr>
        <w:t>W</w:t>
      </w:r>
      <w:r w:rsidR="00905AFF" w:rsidRPr="00232B51">
        <w:rPr>
          <w:rFonts w:ascii="Garamond" w:hAnsi="Garamond"/>
          <w:color w:val="000000"/>
          <w:lang w:val="en-GB"/>
        </w:rPr>
        <w:t>ar</w:t>
      </w:r>
      <w:r w:rsidR="00616FDC">
        <w:rPr>
          <w:rFonts w:ascii="Garamond" w:hAnsi="Garamond"/>
          <w:color w:val="000000"/>
          <w:lang w:val="en-GB"/>
        </w:rPr>
        <w:t xml:space="preserve">, especially </w:t>
      </w:r>
      <w:r w:rsidR="00905AFF" w:rsidRPr="00232B51">
        <w:rPr>
          <w:rFonts w:ascii="Garamond" w:hAnsi="Garamond"/>
          <w:color w:val="000000"/>
          <w:lang w:val="en-GB"/>
        </w:rPr>
        <w:t>American intervention</w:t>
      </w:r>
      <w:r w:rsidR="00A37E6B">
        <w:rPr>
          <w:rFonts w:ascii="Garamond" w:hAnsi="Garamond"/>
          <w:color w:val="000000"/>
          <w:lang w:val="en-GB"/>
        </w:rPr>
        <w:t xml:space="preserve"> via scholarships and travel grants</w:t>
      </w:r>
      <w:r w:rsidR="00905AFF" w:rsidRPr="00232B51">
        <w:rPr>
          <w:rFonts w:ascii="Garamond" w:hAnsi="Garamond"/>
          <w:color w:val="000000"/>
          <w:lang w:val="en-GB"/>
        </w:rPr>
        <w:t xml:space="preserve">. </w:t>
      </w:r>
      <w:r w:rsidR="00905AFF" w:rsidRPr="00232B51">
        <w:rPr>
          <w:rFonts w:ascii="Garamond" w:hAnsi="Garamond"/>
          <w:lang w:val="en-GB"/>
        </w:rPr>
        <w:t xml:space="preserve">Institutions like the Rockefeller Foundation provided scholarships to </w:t>
      </w:r>
      <w:r w:rsidR="00C301B6">
        <w:rPr>
          <w:rFonts w:ascii="Garamond" w:hAnsi="Garamond"/>
          <w:lang w:val="en-GB"/>
        </w:rPr>
        <w:t>thousands</w:t>
      </w:r>
      <w:r w:rsidR="00905AFF" w:rsidRPr="00232B51">
        <w:rPr>
          <w:rFonts w:ascii="Garamond" w:hAnsi="Garamond"/>
          <w:lang w:val="en-GB"/>
        </w:rPr>
        <w:t xml:space="preserve"> of Indonesians</w:t>
      </w:r>
      <w:r>
        <w:rPr>
          <w:rFonts w:ascii="Garamond" w:hAnsi="Garamond"/>
          <w:lang w:val="en-GB"/>
        </w:rPr>
        <w:t>, including many artists from the Bandung School,</w:t>
      </w:r>
      <w:r w:rsidR="00905AFF" w:rsidRPr="00232B51">
        <w:rPr>
          <w:rFonts w:ascii="Garamond" w:hAnsi="Garamond"/>
          <w:lang w:val="en-GB"/>
        </w:rPr>
        <w:t xml:space="preserve"> to further their studies abroad. </w:t>
      </w:r>
      <w:r w:rsidR="00CE2D1C">
        <w:rPr>
          <w:rFonts w:ascii="Garamond" w:hAnsi="Garamond"/>
          <w:lang w:val="en-GB"/>
        </w:rPr>
        <w:t xml:space="preserve">Recipients of such grants and scholarships </w:t>
      </w:r>
      <w:r w:rsidR="00CE2D1C" w:rsidRPr="00CE2D1C">
        <w:rPr>
          <w:rFonts w:ascii="Garamond" w:hAnsi="Garamond"/>
          <w:lang w:val="en-GB"/>
        </w:rPr>
        <w:t>inc</w:t>
      </w:r>
      <w:r w:rsidR="00CE2D1C">
        <w:rPr>
          <w:rFonts w:ascii="Garamond" w:hAnsi="Garamond"/>
          <w:lang w:val="en-GB"/>
        </w:rPr>
        <w:t>lude</w:t>
      </w:r>
      <w:r w:rsidR="005A3003" w:rsidRPr="00CE2D1C">
        <w:rPr>
          <w:rFonts w:ascii="Garamond" w:hAnsi="Garamond"/>
          <w:color w:val="000000"/>
          <w:lang w:val="en-GB"/>
        </w:rPr>
        <w:t xml:space="preserve"> </w:t>
      </w:r>
      <w:r w:rsidR="00EC4615" w:rsidRPr="00CE2D1C">
        <w:rPr>
          <w:rFonts w:ascii="Garamond" w:hAnsi="Garamond"/>
          <w:lang w:val="en-GB"/>
        </w:rPr>
        <w:t xml:space="preserve">Ahmad </w:t>
      </w:r>
      <w:proofErr w:type="spellStart"/>
      <w:r w:rsidR="00EC4615" w:rsidRPr="00CE2D1C">
        <w:rPr>
          <w:rFonts w:ascii="Garamond" w:hAnsi="Garamond"/>
          <w:lang w:val="en-GB"/>
        </w:rPr>
        <w:t>Sadali</w:t>
      </w:r>
      <w:proofErr w:type="spellEnd"/>
      <w:r w:rsidR="00EC4615" w:rsidRPr="00CE2D1C">
        <w:rPr>
          <w:rFonts w:ascii="Garamond" w:hAnsi="Garamond"/>
          <w:lang w:val="en-GB"/>
        </w:rPr>
        <w:t xml:space="preserve">, </w:t>
      </w:r>
      <w:proofErr w:type="spellStart"/>
      <w:r w:rsidR="00EC4615" w:rsidRPr="00CE2D1C">
        <w:rPr>
          <w:rFonts w:ascii="Garamond" w:hAnsi="Garamond"/>
          <w:lang w:val="en-GB"/>
        </w:rPr>
        <w:t>Srihadi</w:t>
      </w:r>
      <w:proofErr w:type="spellEnd"/>
      <w:r w:rsidR="00EC4615" w:rsidRPr="00CE2D1C">
        <w:rPr>
          <w:rFonts w:ascii="Garamond" w:hAnsi="Garamond"/>
          <w:lang w:val="en-GB"/>
        </w:rPr>
        <w:t xml:space="preserve"> </w:t>
      </w:r>
      <w:proofErr w:type="spellStart"/>
      <w:r w:rsidR="00EC4615" w:rsidRPr="00CE2D1C">
        <w:rPr>
          <w:rFonts w:ascii="Garamond" w:hAnsi="Garamond"/>
          <w:lang w:val="en-GB"/>
        </w:rPr>
        <w:t>Sudarsono</w:t>
      </w:r>
      <w:proofErr w:type="spellEnd"/>
      <w:r w:rsidR="00EC4615" w:rsidRPr="00CE2D1C">
        <w:rPr>
          <w:rFonts w:ascii="Garamond" w:hAnsi="Garamond"/>
          <w:lang w:val="en-GB"/>
        </w:rPr>
        <w:t xml:space="preserve">, </w:t>
      </w:r>
      <w:proofErr w:type="spellStart"/>
      <w:r w:rsidR="00EC4615" w:rsidRPr="00CE2D1C">
        <w:rPr>
          <w:rFonts w:ascii="Garamond" w:hAnsi="Garamond"/>
          <w:lang w:val="en-GB"/>
        </w:rPr>
        <w:t>Su</w:t>
      </w:r>
      <w:r w:rsidR="00CE2D1C">
        <w:rPr>
          <w:rFonts w:ascii="Garamond" w:hAnsi="Garamond"/>
          <w:lang w:val="en-GB"/>
        </w:rPr>
        <w:t>djoko</w:t>
      </w:r>
      <w:proofErr w:type="spellEnd"/>
      <w:r w:rsidR="00CE2D1C">
        <w:rPr>
          <w:rFonts w:ascii="Garamond" w:hAnsi="Garamond"/>
          <w:lang w:val="en-GB"/>
        </w:rPr>
        <w:t xml:space="preserve">, But </w:t>
      </w:r>
      <w:proofErr w:type="spellStart"/>
      <w:r w:rsidR="00CE2D1C">
        <w:rPr>
          <w:rFonts w:ascii="Garamond" w:hAnsi="Garamond"/>
          <w:lang w:val="en-GB"/>
        </w:rPr>
        <w:t>Mochtar</w:t>
      </w:r>
      <w:proofErr w:type="spellEnd"/>
      <w:r w:rsidR="00CE2D1C">
        <w:rPr>
          <w:rFonts w:ascii="Garamond" w:hAnsi="Garamond"/>
          <w:lang w:val="en-GB"/>
        </w:rPr>
        <w:t>,</w:t>
      </w:r>
      <w:r w:rsidR="00EC4615" w:rsidRPr="00CE2D1C">
        <w:rPr>
          <w:rFonts w:ascii="Garamond" w:hAnsi="Garamond"/>
          <w:lang w:val="en-GB"/>
        </w:rPr>
        <w:t xml:space="preserve"> and A.D. </w:t>
      </w:r>
      <w:proofErr w:type="spellStart"/>
      <w:r w:rsidR="00EC4615" w:rsidRPr="00CE2D1C">
        <w:rPr>
          <w:rFonts w:ascii="Garamond" w:hAnsi="Garamond"/>
          <w:lang w:val="en-GB"/>
        </w:rPr>
        <w:t>Pirous</w:t>
      </w:r>
      <w:proofErr w:type="spellEnd"/>
      <w:r w:rsidR="00CE2D1C">
        <w:rPr>
          <w:rFonts w:ascii="Garamond" w:hAnsi="Garamond"/>
          <w:lang w:val="en-GB"/>
        </w:rPr>
        <w:t>.</w:t>
      </w:r>
      <w:r w:rsidR="00EC4615" w:rsidRPr="00CE2D1C">
        <w:rPr>
          <w:rFonts w:ascii="Garamond" w:hAnsi="Garamond"/>
          <w:lang w:val="en-GB"/>
        </w:rPr>
        <w:t xml:space="preserve"> </w:t>
      </w:r>
    </w:p>
    <w:p w:rsidR="00C301B6" w:rsidRPr="00F43EDC" w:rsidRDefault="00F43EDC" w:rsidP="00F43EDC">
      <w:pPr>
        <w:shd w:val="clear" w:color="auto" w:fill="FFFFFF"/>
        <w:spacing w:line="480" w:lineRule="auto"/>
        <w:rPr>
          <w:color w:val="222222"/>
          <w:szCs w:val="25"/>
          <w:lang w:val="en-AU"/>
        </w:rPr>
      </w:pPr>
      <w:r>
        <w:rPr>
          <w:color w:val="222222"/>
          <w:szCs w:val="25"/>
          <w:lang w:val="en-AU"/>
        </w:rPr>
        <w:t xml:space="preserve">Ahmad </w:t>
      </w:r>
      <w:proofErr w:type="spellStart"/>
      <w:r>
        <w:rPr>
          <w:color w:val="222222"/>
          <w:szCs w:val="25"/>
          <w:lang w:val="en-AU"/>
        </w:rPr>
        <w:t>Sadali’s</w:t>
      </w:r>
      <w:proofErr w:type="spellEnd"/>
      <w:r>
        <w:rPr>
          <w:color w:val="222222"/>
          <w:szCs w:val="25"/>
          <w:lang w:val="en-AU"/>
        </w:rPr>
        <w:t xml:space="preserve"> </w:t>
      </w:r>
      <w:r>
        <w:rPr>
          <w:i/>
          <w:color w:val="222222"/>
          <w:szCs w:val="25"/>
          <w:lang w:val="en-AU"/>
        </w:rPr>
        <w:t>Boats at Warf</w:t>
      </w:r>
      <w:bookmarkStart w:id="0" w:name="_GoBack"/>
      <w:bookmarkEnd w:id="0"/>
      <w:r w:rsidR="00284B97">
        <w:rPr>
          <w:color w:val="222222"/>
          <w:szCs w:val="25"/>
          <w:lang w:val="en-AU"/>
        </w:rPr>
        <w:t xml:space="preserve"> </w:t>
      </w:r>
      <w:r>
        <w:rPr>
          <w:color w:val="222222"/>
          <w:szCs w:val="25"/>
          <w:lang w:val="en-AU"/>
        </w:rPr>
        <w:t>represents this</w:t>
      </w:r>
      <w:r w:rsidRPr="00F43EDC">
        <w:rPr>
          <w:color w:val="222222"/>
          <w:szCs w:val="25"/>
          <w:lang w:val="en-AU"/>
        </w:rPr>
        <w:t xml:space="preserve"> second phase in the Bandung School as the artists began to distance themselves from the initial influence of their instructor and</w:t>
      </w:r>
      <w:r>
        <w:rPr>
          <w:color w:val="222222"/>
          <w:szCs w:val="25"/>
          <w:lang w:val="en-AU"/>
        </w:rPr>
        <w:t xml:space="preserve"> mentor, </w:t>
      </w:r>
      <w:proofErr w:type="spellStart"/>
      <w:r>
        <w:rPr>
          <w:color w:val="222222"/>
          <w:szCs w:val="25"/>
          <w:lang w:val="en-AU"/>
        </w:rPr>
        <w:t>Ries</w:t>
      </w:r>
      <w:proofErr w:type="spellEnd"/>
      <w:r>
        <w:rPr>
          <w:color w:val="222222"/>
          <w:szCs w:val="25"/>
          <w:lang w:val="en-AU"/>
        </w:rPr>
        <w:t xml:space="preserve"> Mulder. This piece </w:t>
      </w:r>
      <w:r w:rsidRPr="00F43EDC">
        <w:rPr>
          <w:color w:val="222222"/>
          <w:szCs w:val="25"/>
          <w:lang w:val="en-AU"/>
        </w:rPr>
        <w:t xml:space="preserve">is one of </w:t>
      </w:r>
      <w:proofErr w:type="spellStart"/>
      <w:r w:rsidRPr="00F43EDC">
        <w:rPr>
          <w:color w:val="222222"/>
          <w:szCs w:val="25"/>
          <w:lang w:val="en-AU"/>
        </w:rPr>
        <w:t>Sadali's</w:t>
      </w:r>
      <w:proofErr w:type="spellEnd"/>
      <w:r w:rsidRPr="00F43EDC">
        <w:rPr>
          <w:color w:val="222222"/>
          <w:szCs w:val="25"/>
          <w:lang w:val="en-AU"/>
        </w:rPr>
        <w:t xml:space="preserve"> works of the early 1960s and after his studies in the United States. At the time of this painting, </w:t>
      </w:r>
      <w:proofErr w:type="spellStart"/>
      <w:r w:rsidRPr="00F43EDC">
        <w:rPr>
          <w:color w:val="222222"/>
          <w:szCs w:val="25"/>
          <w:lang w:val="en-AU"/>
        </w:rPr>
        <w:t>Sadali</w:t>
      </w:r>
      <w:proofErr w:type="spellEnd"/>
      <w:r w:rsidRPr="00F43EDC">
        <w:rPr>
          <w:color w:val="222222"/>
          <w:szCs w:val="25"/>
          <w:lang w:val="en-AU"/>
        </w:rPr>
        <w:t xml:space="preserve"> was already an influential instructor at the academy at ITB.</w:t>
      </w:r>
    </w:p>
    <w:p w:rsidR="00747F12" w:rsidRDefault="00CE2D1C" w:rsidP="00131461">
      <w:pPr>
        <w:spacing w:line="480" w:lineRule="auto"/>
        <w:jc w:val="both"/>
        <w:rPr>
          <w:rFonts w:cs="Times New Roman"/>
          <w:szCs w:val="24"/>
        </w:rPr>
      </w:pPr>
      <w:r>
        <w:rPr>
          <w:szCs w:val="24"/>
        </w:rPr>
        <w:t>A third development in the Bandung School and its approach to art</w:t>
      </w:r>
      <w:r w:rsidR="00616FDC">
        <w:rPr>
          <w:szCs w:val="24"/>
        </w:rPr>
        <w:t>-</w:t>
      </w:r>
      <w:r>
        <w:rPr>
          <w:szCs w:val="24"/>
        </w:rPr>
        <w:t xml:space="preserve">making began in the early 1970s, in which </w:t>
      </w:r>
      <w:r w:rsidR="00616FDC">
        <w:rPr>
          <w:szCs w:val="24"/>
        </w:rPr>
        <w:t xml:space="preserve">the school’s </w:t>
      </w:r>
      <w:r>
        <w:rPr>
          <w:szCs w:val="24"/>
        </w:rPr>
        <w:t>artists ventured into a rediscovery of the local</w:t>
      </w:r>
      <w:r w:rsidR="00A37E6B">
        <w:rPr>
          <w:szCs w:val="24"/>
        </w:rPr>
        <w:t xml:space="preserve">, via a </w:t>
      </w:r>
      <w:r w:rsidR="00F43EDC">
        <w:rPr>
          <w:szCs w:val="24"/>
        </w:rPr>
        <w:t>predominantly</w:t>
      </w:r>
      <w:r w:rsidR="00A37E6B">
        <w:rPr>
          <w:szCs w:val="24"/>
        </w:rPr>
        <w:t xml:space="preserve"> appropriative understanding of Indonesia’s ethnic diversity. Another and more sustainable discourse emerging during this time of the Bandung School was that of a contemporary Islamic Art in Indonesia, which also introduced new combinations of Islamic calligraphic tradition and abstraction. Artists at the forefront of this development</w:t>
      </w:r>
      <w:r w:rsidR="00F43EDC">
        <w:rPr>
          <w:szCs w:val="24"/>
        </w:rPr>
        <w:t>, including</w:t>
      </w:r>
      <w:r w:rsidR="00A37E6B">
        <w:rPr>
          <w:szCs w:val="24"/>
        </w:rPr>
        <w:t xml:space="preserve"> </w:t>
      </w:r>
      <w:r w:rsidR="00616FDC">
        <w:rPr>
          <w:rFonts w:cs="Times New Roman"/>
          <w:szCs w:val="24"/>
        </w:rPr>
        <w:t xml:space="preserve">Ahmad </w:t>
      </w:r>
      <w:proofErr w:type="spellStart"/>
      <w:r w:rsidR="00616FDC">
        <w:rPr>
          <w:rFonts w:cs="Times New Roman"/>
          <w:szCs w:val="24"/>
        </w:rPr>
        <w:t>Sadali</w:t>
      </w:r>
      <w:proofErr w:type="spellEnd"/>
      <w:r w:rsidR="00616FDC">
        <w:rPr>
          <w:rFonts w:cs="Times New Roman"/>
          <w:szCs w:val="24"/>
        </w:rPr>
        <w:t xml:space="preserve">, A.D. </w:t>
      </w:r>
      <w:proofErr w:type="spellStart"/>
      <w:r w:rsidR="00616FDC">
        <w:rPr>
          <w:rFonts w:cs="Times New Roman"/>
          <w:szCs w:val="24"/>
        </w:rPr>
        <w:t>Pirous</w:t>
      </w:r>
      <w:proofErr w:type="spellEnd"/>
      <w:r w:rsidR="00616FDC">
        <w:rPr>
          <w:rFonts w:cs="Times New Roman"/>
          <w:szCs w:val="24"/>
        </w:rPr>
        <w:t xml:space="preserve"> and </w:t>
      </w:r>
      <w:proofErr w:type="spellStart"/>
      <w:r w:rsidR="00616FDC">
        <w:rPr>
          <w:rFonts w:cs="Times New Roman"/>
          <w:szCs w:val="24"/>
        </w:rPr>
        <w:t>Umi</w:t>
      </w:r>
      <w:proofErr w:type="spellEnd"/>
      <w:r w:rsidR="00616FDC">
        <w:rPr>
          <w:rFonts w:cs="Times New Roman"/>
          <w:szCs w:val="24"/>
        </w:rPr>
        <w:t xml:space="preserve"> </w:t>
      </w:r>
      <w:proofErr w:type="spellStart"/>
      <w:r w:rsidR="00616FDC">
        <w:rPr>
          <w:rFonts w:cs="Times New Roman"/>
          <w:szCs w:val="24"/>
        </w:rPr>
        <w:t>Dachlan</w:t>
      </w:r>
      <w:proofErr w:type="spellEnd"/>
      <w:r w:rsidR="00616FDC">
        <w:rPr>
          <w:rFonts w:cs="Times New Roman"/>
          <w:szCs w:val="24"/>
        </w:rPr>
        <w:t xml:space="preserve"> (b. 1942), among others,</w:t>
      </w:r>
      <w:r>
        <w:rPr>
          <w:szCs w:val="24"/>
        </w:rPr>
        <w:t xml:space="preserve"> were instrumental in forging a discourse of m</w:t>
      </w:r>
      <w:r w:rsidR="00F43EDC">
        <w:rPr>
          <w:szCs w:val="24"/>
        </w:rPr>
        <w:t>odern Islamic art in Indonesia</w:t>
      </w:r>
      <w:r w:rsidR="00FD0E31" w:rsidRPr="00755BC1">
        <w:rPr>
          <w:rFonts w:cs="Times New Roman"/>
          <w:szCs w:val="24"/>
        </w:rPr>
        <w:t>.</w:t>
      </w:r>
      <w:r w:rsidR="00832DA5">
        <w:rPr>
          <w:rFonts w:cs="Times New Roman"/>
          <w:szCs w:val="24"/>
        </w:rPr>
        <w:t xml:space="preserve"> </w:t>
      </w:r>
    </w:p>
    <w:p w:rsidR="00747F12" w:rsidRDefault="00747F12" w:rsidP="00131461">
      <w:pPr>
        <w:spacing w:line="480" w:lineRule="auto"/>
        <w:jc w:val="both"/>
        <w:rPr>
          <w:rFonts w:cs="Times New Roman"/>
          <w:szCs w:val="24"/>
        </w:rPr>
      </w:pPr>
    </w:p>
    <w:p w:rsidR="00FD0E31" w:rsidRPr="00755BC1" w:rsidRDefault="00747F12" w:rsidP="00131461">
      <w:pPr>
        <w:numPr>
          <w:ins w:id="1" w:author="Clare Veal" w:date="2014-06-25T11:22:00Z"/>
        </w:numPr>
        <w:spacing w:line="480" w:lineRule="auto"/>
        <w:jc w:val="both"/>
        <w:rPr>
          <w:szCs w:val="24"/>
        </w:rPr>
      </w:pPr>
      <w:r>
        <w:rPr>
          <w:rFonts w:cs="Times New Roman"/>
          <w:b/>
          <w:szCs w:val="24"/>
        </w:rPr>
        <w:t>References and Further Reading</w:t>
      </w:r>
    </w:p>
    <w:p w:rsidR="00F43EDC" w:rsidRDefault="00F43EDC" w:rsidP="00F43EDC">
      <w:r>
        <w:t xml:space="preserve">Claire Holt Papers 1930-1969. Kroch Asia Archives, Cornell University, Ithaca, NY. </w:t>
      </w:r>
    </w:p>
    <w:p w:rsidR="00F43EDC" w:rsidRDefault="00F43EDC" w:rsidP="00F43EDC">
      <w:r>
        <w:t xml:space="preserve">Holt, Claire. "The Great Debate." </w:t>
      </w:r>
      <w:r w:rsidRPr="006648BC">
        <w:rPr>
          <w:i/>
        </w:rPr>
        <w:t>Art in Indonesia: Continuities and Change</w:t>
      </w:r>
      <w:r>
        <w:t xml:space="preserve">. Ithaca: Cornell University Press, 1967: 211-52. </w:t>
      </w:r>
    </w:p>
    <w:p w:rsidR="00F43EDC" w:rsidRDefault="00F43EDC" w:rsidP="00F43EDC">
      <w:proofErr w:type="spellStart"/>
      <w:r>
        <w:t>Spanjaard</w:t>
      </w:r>
      <w:proofErr w:type="spellEnd"/>
      <w:r>
        <w:t xml:space="preserve">, Helena. "Bandung the Laboratory of the West." </w:t>
      </w:r>
      <w:r w:rsidRPr="006648BC">
        <w:rPr>
          <w:i/>
        </w:rPr>
        <w:t>Modern Indonesian Art: Three Generations of Tradition and Change</w:t>
      </w:r>
      <w:r>
        <w:t xml:space="preserve">. Ed. Fischer, Joseph. Jakarta and New York: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Pameran</w:t>
      </w:r>
      <w:proofErr w:type="spellEnd"/>
      <w:r>
        <w:t xml:space="preserve"> KIAS/ Festival Indonesia, 1990: 54-77. </w:t>
      </w:r>
    </w:p>
    <w:p w:rsidR="00F43EDC" w:rsidRDefault="00F43EDC" w:rsidP="00F43EDC">
      <w:proofErr w:type="spellStart"/>
      <w:r>
        <w:t>Sitor</w:t>
      </w:r>
      <w:proofErr w:type="spellEnd"/>
      <w:r>
        <w:t xml:space="preserve"> </w:t>
      </w:r>
      <w:proofErr w:type="spellStart"/>
      <w:r>
        <w:t>Siturmorang</w:t>
      </w:r>
      <w:proofErr w:type="spellEnd"/>
      <w:r>
        <w:t>. “</w:t>
      </w:r>
      <w:proofErr w:type="spellStart"/>
      <w:r>
        <w:t>Modernisme</w:t>
      </w:r>
      <w:proofErr w:type="spellEnd"/>
      <w:r>
        <w:t xml:space="preserve"> [Modernism].” </w:t>
      </w:r>
      <w:proofErr w:type="spellStart"/>
      <w:r w:rsidRPr="006648BC">
        <w:rPr>
          <w:i/>
        </w:rPr>
        <w:t>Mingguan</w:t>
      </w:r>
      <w:proofErr w:type="spellEnd"/>
      <w:r w:rsidRPr="006648BC">
        <w:rPr>
          <w:i/>
        </w:rPr>
        <w:t xml:space="preserve"> </w:t>
      </w:r>
      <w:proofErr w:type="spellStart"/>
      <w:r w:rsidRPr="006648BC">
        <w:rPr>
          <w:i/>
        </w:rPr>
        <w:t>Siasat</w:t>
      </w:r>
      <w:proofErr w:type="spellEnd"/>
      <w:r>
        <w:t xml:space="preserve"> 392 (12 Dec. 1954): 27.</w:t>
      </w:r>
    </w:p>
    <w:p w:rsidR="00F43EDC" w:rsidRDefault="00F43EDC" w:rsidP="00F43EDC">
      <w:proofErr w:type="spellStart"/>
      <w:r w:rsidRPr="003B7341">
        <w:t>Sumardjo</w:t>
      </w:r>
      <w:proofErr w:type="spellEnd"/>
      <w:r w:rsidRPr="003B7341">
        <w:t xml:space="preserve">, </w:t>
      </w:r>
      <w:proofErr w:type="spellStart"/>
      <w:r w:rsidRPr="003B7341">
        <w:t>Trisno</w:t>
      </w:r>
      <w:proofErr w:type="spellEnd"/>
      <w:r w:rsidRPr="003B7341">
        <w:t xml:space="preserve">. "Bandung </w:t>
      </w:r>
      <w:proofErr w:type="spellStart"/>
      <w:r w:rsidRPr="003B7341">
        <w:t>Mengabdi</w:t>
      </w:r>
      <w:proofErr w:type="spellEnd"/>
      <w:r w:rsidRPr="003B7341">
        <w:t xml:space="preserve"> </w:t>
      </w:r>
      <w:proofErr w:type="spellStart"/>
      <w:r w:rsidRPr="003B7341">
        <w:t>Laboratorium</w:t>
      </w:r>
      <w:proofErr w:type="spellEnd"/>
      <w:r w:rsidRPr="003B7341">
        <w:t xml:space="preserve"> Barat [Ba</w:t>
      </w:r>
      <w:r>
        <w:t>ndung</w:t>
      </w:r>
      <w:r w:rsidRPr="003B7341">
        <w:t xml:space="preserve"> </w:t>
      </w:r>
      <w:r>
        <w:t>Serves the Laboratory of the West]</w:t>
      </w:r>
      <w:r w:rsidRPr="003B7341">
        <w:t xml:space="preserve">." </w:t>
      </w:r>
      <w:proofErr w:type="spellStart"/>
      <w:r w:rsidRPr="006648BC">
        <w:rPr>
          <w:i/>
        </w:rPr>
        <w:t>Mingguan</w:t>
      </w:r>
      <w:proofErr w:type="spellEnd"/>
      <w:r w:rsidRPr="006648BC">
        <w:rPr>
          <w:i/>
        </w:rPr>
        <w:t xml:space="preserve"> </w:t>
      </w:r>
      <w:proofErr w:type="spellStart"/>
      <w:r w:rsidRPr="006648BC">
        <w:rPr>
          <w:i/>
        </w:rPr>
        <w:t>Siasat</w:t>
      </w:r>
      <w:proofErr w:type="spellEnd"/>
      <w:r>
        <w:t xml:space="preserve"> 391 (05 Dec. 1954): 26-27.</w:t>
      </w:r>
    </w:p>
    <w:p w:rsidR="00F43EDC" w:rsidRDefault="00F43EDC" w:rsidP="00F43EDC">
      <w:proofErr w:type="spellStart"/>
      <w:r w:rsidRPr="00A66D1A">
        <w:t>Sudarmadji</w:t>
      </w:r>
      <w:proofErr w:type="spellEnd"/>
      <w:r w:rsidRPr="00A66D1A">
        <w:t xml:space="preserve">. </w:t>
      </w:r>
      <w:r w:rsidRPr="006648BC">
        <w:rPr>
          <w:i/>
        </w:rPr>
        <w:t xml:space="preserve">Dari Saleh </w:t>
      </w:r>
      <w:proofErr w:type="spellStart"/>
      <w:r w:rsidRPr="006648BC">
        <w:rPr>
          <w:i/>
        </w:rPr>
        <w:t>Sampai</w:t>
      </w:r>
      <w:proofErr w:type="spellEnd"/>
      <w:r w:rsidRPr="006648BC">
        <w:rPr>
          <w:i/>
        </w:rPr>
        <w:t xml:space="preserve"> </w:t>
      </w:r>
      <w:proofErr w:type="spellStart"/>
      <w:r w:rsidRPr="006648BC">
        <w:rPr>
          <w:i/>
        </w:rPr>
        <w:t>Aming</w:t>
      </w:r>
      <w:proofErr w:type="spellEnd"/>
      <w:r w:rsidRPr="006648BC">
        <w:rPr>
          <w:i/>
        </w:rPr>
        <w:t xml:space="preserve">: </w:t>
      </w:r>
      <w:proofErr w:type="spellStart"/>
      <w:r w:rsidRPr="006648BC">
        <w:rPr>
          <w:i/>
        </w:rPr>
        <w:t>Seni</w:t>
      </w:r>
      <w:proofErr w:type="spellEnd"/>
      <w:r w:rsidRPr="006648BC">
        <w:rPr>
          <w:i/>
        </w:rPr>
        <w:t xml:space="preserve"> </w:t>
      </w:r>
      <w:proofErr w:type="spellStart"/>
      <w:r w:rsidRPr="006648BC">
        <w:rPr>
          <w:i/>
        </w:rPr>
        <w:t>Lukis</w:t>
      </w:r>
      <w:proofErr w:type="spellEnd"/>
      <w:r w:rsidRPr="006648BC">
        <w:rPr>
          <w:i/>
        </w:rPr>
        <w:t xml:space="preserve"> Indonesian </w:t>
      </w:r>
      <w:proofErr w:type="spellStart"/>
      <w:r w:rsidRPr="006648BC">
        <w:rPr>
          <w:i/>
        </w:rPr>
        <w:t>Baru</w:t>
      </w:r>
      <w:proofErr w:type="spellEnd"/>
      <w:r w:rsidRPr="006648BC">
        <w:rPr>
          <w:i/>
        </w:rPr>
        <w:t xml:space="preserve"> </w:t>
      </w:r>
      <w:proofErr w:type="spellStart"/>
      <w:r w:rsidRPr="006648BC">
        <w:rPr>
          <w:i/>
        </w:rPr>
        <w:t>Dalam</w:t>
      </w:r>
      <w:proofErr w:type="spellEnd"/>
      <w:r w:rsidRPr="006648BC">
        <w:rPr>
          <w:i/>
        </w:rPr>
        <w:t xml:space="preserve"> </w:t>
      </w:r>
      <w:proofErr w:type="spellStart"/>
      <w:r w:rsidRPr="006648BC">
        <w:rPr>
          <w:i/>
        </w:rPr>
        <w:t>Sejarah</w:t>
      </w:r>
      <w:proofErr w:type="spellEnd"/>
      <w:r w:rsidRPr="006648BC">
        <w:rPr>
          <w:i/>
        </w:rPr>
        <w:t xml:space="preserve"> Dan </w:t>
      </w:r>
      <w:proofErr w:type="spellStart"/>
      <w:r w:rsidRPr="006648BC">
        <w:rPr>
          <w:i/>
        </w:rPr>
        <w:t>Apresiasi</w:t>
      </w:r>
      <w:proofErr w:type="spellEnd"/>
      <w:r w:rsidRPr="006648BC">
        <w:rPr>
          <w:i/>
        </w:rPr>
        <w:t xml:space="preserve"> [From Saleh to </w:t>
      </w:r>
      <w:proofErr w:type="spellStart"/>
      <w:r w:rsidRPr="006648BC">
        <w:rPr>
          <w:i/>
        </w:rPr>
        <w:t>Aming</w:t>
      </w:r>
      <w:proofErr w:type="spellEnd"/>
      <w:r w:rsidRPr="006648BC">
        <w:rPr>
          <w:i/>
        </w:rPr>
        <w:t>: New Indonesian Art in History and Appreciation]</w:t>
      </w:r>
      <w:r>
        <w:t xml:space="preserve">. </w:t>
      </w:r>
      <w:proofErr w:type="spellStart"/>
      <w:r>
        <w:t>Yogjakarta</w:t>
      </w:r>
      <w:proofErr w:type="spellEnd"/>
      <w:r>
        <w:t>: ASRI, 1974.</w:t>
      </w:r>
    </w:p>
    <w:p w:rsidR="00F43EDC" w:rsidRDefault="00F43EDC" w:rsidP="00F43EDC">
      <w:r w:rsidRPr="00617D74">
        <w:t xml:space="preserve">Wright, </w:t>
      </w:r>
      <w:proofErr w:type="spellStart"/>
      <w:r w:rsidRPr="00617D74">
        <w:t>Astri</w:t>
      </w:r>
      <w:proofErr w:type="spellEnd"/>
      <w:r w:rsidRPr="00617D74">
        <w:t xml:space="preserve">. </w:t>
      </w:r>
      <w:r w:rsidRPr="006648BC">
        <w:rPr>
          <w:i/>
        </w:rPr>
        <w:t>Soul, Spirit, and Mountain: Preoccupations of Contemporary Indonesian Painters</w:t>
      </w:r>
      <w:r w:rsidRPr="00617D74">
        <w:t>. Kuala Lumpur; New York: Oxfor</w:t>
      </w:r>
      <w:r>
        <w:t>d University Press, 1994.</w:t>
      </w:r>
    </w:p>
    <w:p w:rsidR="00F43EDC" w:rsidRDefault="00F43EDC" w:rsidP="00F43EDC">
      <w:proofErr w:type="spellStart"/>
      <w:r w:rsidRPr="00572C44">
        <w:t>Siregar</w:t>
      </w:r>
      <w:proofErr w:type="spellEnd"/>
      <w:r w:rsidRPr="00572C44">
        <w:t xml:space="preserve">, </w:t>
      </w:r>
      <w:proofErr w:type="spellStart"/>
      <w:r w:rsidRPr="00572C44">
        <w:t>Aminuddin</w:t>
      </w:r>
      <w:proofErr w:type="spellEnd"/>
      <w:r w:rsidRPr="00572C44">
        <w:t xml:space="preserve"> T. H.</w:t>
      </w:r>
      <w:r>
        <w:t xml:space="preserve"> et al.</w:t>
      </w:r>
      <w:r w:rsidRPr="00572C44">
        <w:t xml:space="preserve"> </w:t>
      </w:r>
      <w:proofErr w:type="spellStart"/>
      <w:r w:rsidRPr="006648BC">
        <w:rPr>
          <w:i/>
        </w:rPr>
        <w:t>Instalasi</w:t>
      </w:r>
      <w:proofErr w:type="spellEnd"/>
      <w:r w:rsidRPr="006648BC">
        <w:rPr>
          <w:i/>
        </w:rPr>
        <w:t xml:space="preserve"> </w:t>
      </w:r>
      <w:proofErr w:type="spellStart"/>
      <w:r w:rsidRPr="006648BC">
        <w:rPr>
          <w:i/>
        </w:rPr>
        <w:t>Sunaryo</w:t>
      </w:r>
      <w:proofErr w:type="spellEnd"/>
      <w:r w:rsidRPr="006648BC">
        <w:rPr>
          <w:i/>
        </w:rPr>
        <w:t xml:space="preserve">, 1998-2003: </w:t>
      </w:r>
      <w:proofErr w:type="spellStart"/>
      <w:r w:rsidRPr="006648BC">
        <w:rPr>
          <w:i/>
        </w:rPr>
        <w:t>Saksi</w:t>
      </w:r>
      <w:proofErr w:type="spellEnd"/>
      <w:r w:rsidRPr="006648BC">
        <w:rPr>
          <w:i/>
        </w:rPr>
        <w:t xml:space="preserve"> </w:t>
      </w:r>
      <w:proofErr w:type="spellStart"/>
      <w:r w:rsidRPr="006648BC">
        <w:rPr>
          <w:i/>
        </w:rPr>
        <w:t>Tragedi</w:t>
      </w:r>
      <w:proofErr w:type="spellEnd"/>
      <w:r w:rsidRPr="006648BC">
        <w:rPr>
          <w:i/>
        </w:rPr>
        <w:t xml:space="preserve"> </w:t>
      </w:r>
      <w:proofErr w:type="spellStart"/>
      <w:r w:rsidRPr="006648BC">
        <w:rPr>
          <w:i/>
        </w:rPr>
        <w:t>Kemanusiaan</w:t>
      </w:r>
      <w:proofErr w:type="spellEnd"/>
      <w:r w:rsidRPr="006648BC">
        <w:rPr>
          <w:i/>
        </w:rPr>
        <w:t xml:space="preserve"> [</w:t>
      </w:r>
      <w:proofErr w:type="spellStart"/>
      <w:r w:rsidRPr="006648BC">
        <w:rPr>
          <w:i/>
        </w:rPr>
        <w:t>Sunaryo's</w:t>
      </w:r>
      <w:proofErr w:type="spellEnd"/>
      <w:r w:rsidRPr="006648BC">
        <w:rPr>
          <w:i/>
        </w:rPr>
        <w:t xml:space="preserve"> Installations, 1998-2000: A Witness to the Tragedy of Humanity]</w:t>
      </w:r>
      <w:r w:rsidRPr="00572C44">
        <w:t xml:space="preserve">. </w:t>
      </w:r>
      <w:r>
        <w:t>Jakarta and</w:t>
      </w:r>
      <w:r w:rsidRPr="00572C44">
        <w:t xml:space="preserve"> Bandung: </w:t>
      </w:r>
      <w:proofErr w:type="spellStart"/>
      <w:r w:rsidRPr="00572C44">
        <w:t>Kepustakaan</w:t>
      </w:r>
      <w:proofErr w:type="spellEnd"/>
      <w:r w:rsidRPr="00572C44">
        <w:t xml:space="preserve"> </w:t>
      </w:r>
      <w:proofErr w:type="spellStart"/>
      <w:r w:rsidRPr="00572C44">
        <w:t>Populer</w:t>
      </w:r>
      <w:proofErr w:type="spellEnd"/>
      <w:r w:rsidRPr="00572C44">
        <w:t xml:space="preserve"> </w:t>
      </w:r>
      <w:proofErr w:type="spellStart"/>
      <w:r w:rsidRPr="00572C44">
        <w:t>Gramedia</w:t>
      </w:r>
      <w:proofErr w:type="spellEnd"/>
      <w:r w:rsidRPr="00572C44">
        <w:t xml:space="preserve"> </w:t>
      </w:r>
      <w:r>
        <w:t xml:space="preserve">(KPG); </w:t>
      </w:r>
      <w:proofErr w:type="spellStart"/>
      <w:r>
        <w:t>Yayasan</w:t>
      </w:r>
      <w:proofErr w:type="spellEnd"/>
      <w:r>
        <w:t xml:space="preserve"> </w:t>
      </w:r>
      <w:proofErr w:type="spellStart"/>
      <w:r>
        <w:t>Selasar</w:t>
      </w:r>
      <w:proofErr w:type="spellEnd"/>
      <w:r>
        <w:t xml:space="preserve"> </w:t>
      </w:r>
      <w:proofErr w:type="spellStart"/>
      <w:r>
        <w:t>Sunaryo</w:t>
      </w:r>
      <w:proofErr w:type="spellEnd"/>
      <w:r w:rsidRPr="00572C44">
        <w:t xml:space="preserve">, 2007. </w:t>
      </w:r>
    </w:p>
    <w:p w:rsidR="005A3003" w:rsidRPr="00755BC1" w:rsidRDefault="005A3003" w:rsidP="00131461">
      <w:pPr>
        <w:spacing w:line="480" w:lineRule="auto"/>
        <w:jc w:val="both"/>
        <w:rPr>
          <w:szCs w:val="24"/>
        </w:rPr>
      </w:pPr>
    </w:p>
    <w:sectPr w:rsidR="005A3003" w:rsidRPr="00755BC1" w:rsidSect="000E3ED8">
      <w:headerReference w:type="default" r:id="rId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32E8" w:rsidRDefault="00A232E8">
      <w:pPr>
        <w:spacing w:after="0" w:line="240" w:lineRule="auto"/>
      </w:pPr>
      <w:r>
        <w:separator/>
      </w:r>
    </w:p>
  </w:endnote>
  <w:endnote w:type="continuationSeparator" w:id="0">
    <w:p w:rsidR="00A232E8" w:rsidRDefault="00A232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32E8" w:rsidRDefault="00A232E8">
      <w:pPr>
        <w:spacing w:after="0" w:line="240" w:lineRule="auto"/>
      </w:pPr>
      <w:r>
        <w:separator/>
      </w:r>
    </w:p>
  </w:footnote>
  <w:footnote w:type="continuationSeparator" w:id="0">
    <w:p w:rsidR="00A232E8" w:rsidRDefault="00A232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86CE0" w:rsidRDefault="00C86CE0">
    <w:pPr>
      <w:pStyle w:val="Header"/>
    </w:pPr>
    <w:r>
      <w:t xml:space="preserve">Amanda </w:t>
    </w:r>
    <w:proofErr w:type="spellStart"/>
    <w:r>
      <w:t>Rath</w:t>
    </w:r>
    <w:proofErr w:type="spellEnd"/>
  </w:p>
</w:hdr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manda Rath">
    <w15:presenceInfo w15:providerId="Windows Live" w15:userId="272a1f409b29219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1461"/>
    <w:rsid w:val="00007246"/>
    <w:rsid w:val="00053B94"/>
    <w:rsid w:val="000862ED"/>
    <w:rsid w:val="000E3ED8"/>
    <w:rsid w:val="000E71C5"/>
    <w:rsid w:val="00131461"/>
    <w:rsid w:val="00192C8E"/>
    <w:rsid w:val="001A7F2A"/>
    <w:rsid w:val="001E1A15"/>
    <w:rsid w:val="00281E1D"/>
    <w:rsid w:val="00284B97"/>
    <w:rsid w:val="003C7F9B"/>
    <w:rsid w:val="00401845"/>
    <w:rsid w:val="00494BE3"/>
    <w:rsid w:val="004B2290"/>
    <w:rsid w:val="004C794F"/>
    <w:rsid w:val="00595563"/>
    <w:rsid w:val="005A3003"/>
    <w:rsid w:val="005C0908"/>
    <w:rsid w:val="00616FDC"/>
    <w:rsid w:val="00617FA2"/>
    <w:rsid w:val="006714EB"/>
    <w:rsid w:val="006F5CAB"/>
    <w:rsid w:val="007170A2"/>
    <w:rsid w:val="0073535D"/>
    <w:rsid w:val="00747F12"/>
    <w:rsid w:val="00755BC1"/>
    <w:rsid w:val="00801E38"/>
    <w:rsid w:val="0080425D"/>
    <w:rsid w:val="0081788C"/>
    <w:rsid w:val="0082639B"/>
    <w:rsid w:val="00832DA5"/>
    <w:rsid w:val="00847F2B"/>
    <w:rsid w:val="00883A5E"/>
    <w:rsid w:val="00905AFF"/>
    <w:rsid w:val="009140AE"/>
    <w:rsid w:val="00930DF2"/>
    <w:rsid w:val="0099791E"/>
    <w:rsid w:val="009C613A"/>
    <w:rsid w:val="009D0F6D"/>
    <w:rsid w:val="009E6596"/>
    <w:rsid w:val="00A232E8"/>
    <w:rsid w:val="00A346D3"/>
    <w:rsid w:val="00A37E6B"/>
    <w:rsid w:val="00B021D9"/>
    <w:rsid w:val="00B92361"/>
    <w:rsid w:val="00BA5E26"/>
    <w:rsid w:val="00BB625F"/>
    <w:rsid w:val="00C1541F"/>
    <w:rsid w:val="00C16FC3"/>
    <w:rsid w:val="00C301B6"/>
    <w:rsid w:val="00C86CE0"/>
    <w:rsid w:val="00CE2D1C"/>
    <w:rsid w:val="00CE5914"/>
    <w:rsid w:val="00CE7C70"/>
    <w:rsid w:val="00CF145D"/>
    <w:rsid w:val="00D03B8E"/>
    <w:rsid w:val="00D05DFF"/>
    <w:rsid w:val="00D132E1"/>
    <w:rsid w:val="00D66C09"/>
    <w:rsid w:val="00DB0AFF"/>
    <w:rsid w:val="00DE72C7"/>
    <w:rsid w:val="00E03B50"/>
    <w:rsid w:val="00E234A0"/>
    <w:rsid w:val="00E400D6"/>
    <w:rsid w:val="00E64B24"/>
    <w:rsid w:val="00EC4615"/>
    <w:rsid w:val="00EF3A62"/>
    <w:rsid w:val="00F43EDC"/>
    <w:rsid w:val="00F52D6C"/>
    <w:rsid w:val="00FB6846"/>
    <w:rsid w:val="00FD0E3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Garamond" w:eastAsiaTheme="minorHAnsi" w:hAnsi="Garamond" w:cstheme="minorBidi"/>
        <w:sz w:val="24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3E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unhideWhenUsed/>
    <w:rsid w:val="00007246"/>
    <w:pPr>
      <w:spacing w:after="0" w:line="240" w:lineRule="auto"/>
    </w:pPr>
    <w:rPr>
      <w:sz w:val="20"/>
      <w:szCs w:val="20"/>
      <w:lang w:val="de-DE"/>
    </w:rPr>
  </w:style>
  <w:style w:type="character" w:customStyle="1" w:styleId="EndnoteTextChar">
    <w:name w:val="Endnote Text Char"/>
    <w:basedOn w:val="DefaultParagraphFont"/>
    <w:link w:val="EndnoteText"/>
    <w:uiPriority w:val="99"/>
    <w:rsid w:val="00007246"/>
    <w:rPr>
      <w:sz w:val="20"/>
      <w:szCs w:val="20"/>
      <w:lang w:val="de-DE"/>
    </w:rPr>
  </w:style>
  <w:style w:type="paragraph" w:styleId="NormalWeb">
    <w:name w:val="Normal (Web)"/>
    <w:basedOn w:val="Normal"/>
    <w:uiPriority w:val="99"/>
    <w:unhideWhenUsed/>
    <w:rsid w:val="00905A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val="de-DE"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2361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2361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B9236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92361"/>
  </w:style>
  <w:style w:type="paragraph" w:styleId="Footer">
    <w:name w:val="footer"/>
    <w:basedOn w:val="Normal"/>
    <w:link w:val="FooterChar"/>
    <w:uiPriority w:val="99"/>
    <w:semiHidden/>
    <w:unhideWhenUsed/>
    <w:rsid w:val="00B9236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9236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Garamond" w:eastAsiaTheme="minorHAnsi" w:hAnsi="Garamond" w:cstheme="minorBidi"/>
        <w:sz w:val="24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3E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unhideWhenUsed/>
    <w:rsid w:val="00007246"/>
    <w:pPr>
      <w:spacing w:after="0" w:line="240" w:lineRule="auto"/>
    </w:pPr>
    <w:rPr>
      <w:sz w:val="20"/>
      <w:szCs w:val="20"/>
      <w:lang w:val="de-DE"/>
    </w:rPr>
  </w:style>
  <w:style w:type="character" w:customStyle="1" w:styleId="EndnoteTextChar">
    <w:name w:val="Endnote Text Char"/>
    <w:basedOn w:val="DefaultParagraphFont"/>
    <w:link w:val="EndnoteText"/>
    <w:uiPriority w:val="99"/>
    <w:rsid w:val="00007246"/>
    <w:rPr>
      <w:sz w:val="20"/>
      <w:szCs w:val="20"/>
      <w:lang w:val="de-DE"/>
    </w:rPr>
  </w:style>
  <w:style w:type="paragraph" w:styleId="NormalWeb">
    <w:name w:val="Normal (Web)"/>
    <w:basedOn w:val="Normal"/>
    <w:uiPriority w:val="99"/>
    <w:unhideWhenUsed/>
    <w:rsid w:val="00905A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val="de-DE"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2361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2361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B9236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92361"/>
  </w:style>
  <w:style w:type="paragraph" w:styleId="Footer">
    <w:name w:val="footer"/>
    <w:basedOn w:val="Normal"/>
    <w:link w:val="FooterChar"/>
    <w:uiPriority w:val="99"/>
    <w:semiHidden/>
    <w:unhideWhenUsed/>
    <w:rsid w:val="00B9236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923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92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20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0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3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1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7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microsoft.com/office/2011/relationships/people" Target="people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883</Words>
  <Characters>5036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Amanda Rath</dc:creator>
  <cp:lastModifiedBy>doctor</cp:lastModifiedBy>
  <cp:revision>2</cp:revision>
  <dcterms:created xsi:type="dcterms:W3CDTF">2014-08-06T10:20:00Z</dcterms:created>
  <dcterms:modified xsi:type="dcterms:W3CDTF">2014-08-06T10:20:00Z</dcterms:modified>
</cp:coreProperties>
</file>