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219B9" w14:textId="77777777" w:rsidR="00954AA2" w:rsidRPr="006364EC" w:rsidRDefault="00211140" w:rsidP="00071B2F">
      <w:pPr>
        <w:spacing w:after="0"/>
        <w:rPr>
          <w:rFonts w:ascii="Times New Roman" w:hAnsi="Times New Roman"/>
          <w:b/>
        </w:rPr>
      </w:pPr>
      <w:r>
        <w:rPr>
          <w:rFonts w:ascii="Times New Roman" w:hAnsi="Times New Roman"/>
          <w:b/>
        </w:rPr>
        <w:t>Duncan</w:t>
      </w:r>
      <w:r w:rsidR="00954AA2" w:rsidRPr="006364EC">
        <w:rPr>
          <w:rFonts w:ascii="Times New Roman" w:hAnsi="Times New Roman"/>
          <w:b/>
        </w:rPr>
        <w:t xml:space="preserve">, </w:t>
      </w:r>
      <w:r>
        <w:rPr>
          <w:rFonts w:ascii="Times New Roman" w:hAnsi="Times New Roman"/>
          <w:b/>
        </w:rPr>
        <w:t>Isadora (</w:t>
      </w:r>
      <w:r w:rsidR="002B626C">
        <w:rPr>
          <w:rFonts w:ascii="Times New Roman" w:hAnsi="Times New Roman"/>
          <w:b/>
        </w:rPr>
        <w:t xml:space="preserve">b. 26 May </w:t>
      </w:r>
      <w:r>
        <w:rPr>
          <w:rFonts w:ascii="Times New Roman" w:hAnsi="Times New Roman"/>
          <w:b/>
        </w:rPr>
        <w:t>1877</w:t>
      </w:r>
      <w:r w:rsidR="002B626C">
        <w:rPr>
          <w:rFonts w:ascii="Times New Roman" w:hAnsi="Times New Roman"/>
          <w:b/>
        </w:rPr>
        <w:t>, San Francisco, CA</w:t>
      </w:r>
      <w:r w:rsidR="00DE71AF">
        <w:rPr>
          <w:rFonts w:ascii="Times New Roman" w:hAnsi="Times New Roman"/>
          <w:b/>
        </w:rPr>
        <w:t>;</w:t>
      </w:r>
      <w:r w:rsidR="00764342">
        <w:rPr>
          <w:rFonts w:ascii="Times New Roman" w:hAnsi="Times New Roman"/>
          <w:b/>
        </w:rPr>
        <w:t xml:space="preserve"> </w:t>
      </w:r>
      <w:r w:rsidR="002B626C">
        <w:rPr>
          <w:rFonts w:ascii="Times New Roman" w:hAnsi="Times New Roman"/>
          <w:b/>
        </w:rPr>
        <w:t xml:space="preserve">d. </w:t>
      </w:r>
      <w:r w:rsidR="00764342">
        <w:rPr>
          <w:rFonts w:ascii="Times New Roman" w:hAnsi="Times New Roman"/>
          <w:b/>
        </w:rPr>
        <w:t xml:space="preserve">14 September </w:t>
      </w:r>
      <w:r>
        <w:rPr>
          <w:rFonts w:ascii="Times New Roman" w:hAnsi="Times New Roman"/>
          <w:b/>
        </w:rPr>
        <w:t>1927</w:t>
      </w:r>
      <w:r w:rsidR="00764342">
        <w:rPr>
          <w:rFonts w:ascii="Times New Roman" w:hAnsi="Times New Roman"/>
          <w:b/>
        </w:rPr>
        <w:t>, Nice, France</w:t>
      </w:r>
      <w:r w:rsidR="00954AA2" w:rsidRPr="006364EC">
        <w:rPr>
          <w:rFonts w:ascii="Times New Roman" w:hAnsi="Times New Roman"/>
          <w:b/>
        </w:rPr>
        <w:t>)</w:t>
      </w:r>
    </w:p>
    <w:p w14:paraId="2C11BFE0" w14:textId="77777777" w:rsidR="00071B2F" w:rsidRDefault="00071B2F" w:rsidP="00071B2F">
      <w:pPr>
        <w:spacing w:after="0"/>
        <w:rPr>
          <w:rFonts w:ascii="Times New Roman" w:hAnsi="Times New Roman"/>
          <w:b/>
        </w:rPr>
      </w:pPr>
    </w:p>
    <w:p w14:paraId="550AE3F6" w14:textId="1DD84703" w:rsidR="00313131" w:rsidRPr="00313131" w:rsidRDefault="00313131" w:rsidP="000E5472">
      <w:pPr>
        <w:spacing w:after="0"/>
        <w:rPr>
          <w:rFonts w:ascii="Times New Roman" w:hAnsi="Times New Roman"/>
          <w:b/>
        </w:rPr>
      </w:pPr>
      <w:r w:rsidRPr="00313131">
        <w:rPr>
          <w:rFonts w:ascii="Times New Roman" w:hAnsi="Times New Roman"/>
          <w:b/>
        </w:rPr>
        <w:t>Summary</w:t>
      </w:r>
    </w:p>
    <w:p w14:paraId="3FFABCE8" w14:textId="188469CE" w:rsidR="00071B2F" w:rsidRDefault="000E5472" w:rsidP="000E5472">
      <w:pPr>
        <w:spacing w:after="0"/>
        <w:rPr>
          <w:rFonts w:ascii="Times New Roman" w:hAnsi="Times New Roman"/>
        </w:rPr>
      </w:pPr>
      <w:r>
        <w:rPr>
          <w:rFonts w:ascii="Times New Roman" w:hAnsi="Times New Roman"/>
        </w:rPr>
        <w:t>Frequently credited with the invention of modern dance</w:t>
      </w:r>
      <w:r w:rsidR="00071B2F">
        <w:rPr>
          <w:rFonts w:ascii="Times New Roman" w:hAnsi="Times New Roman"/>
        </w:rPr>
        <w:t xml:space="preserve">, </w:t>
      </w:r>
      <w:r w:rsidR="009C21F9">
        <w:rPr>
          <w:rFonts w:ascii="Times New Roman" w:hAnsi="Times New Roman"/>
        </w:rPr>
        <w:t>Isadora Duncan was a</w:t>
      </w:r>
      <w:r>
        <w:rPr>
          <w:rFonts w:ascii="Times New Roman" w:hAnsi="Times New Roman"/>
        </w:rPr>
        <w:t xml:space="preserve"> </w:t>
      </w:r>
      <w:r w:rsidR="00422F3D">
        <w:rPr>
          <w:rFonts w:ascii="Times New Roman" w:hAnsi="Times New Roman"/>
        </w:rPr>
        <w:t xml:space="preserve">choreographer, </w:t>
      </w:r>
      <w:r w:rsidR="00B808BB">
        <w:rPr>
          <w:rFonts w:ascii="Times New Roman" w:hAnsi="Times New Roman"/>
        </w:rPr>
        <w:t>dancer</w:t>
      </w:r>
      <w:r>
        <w:rPr>
          <w:rFonts w:ascii="Times New Roman" w:hAnsi="Times New Roman"/>
        </w:rPr>
        <w:t xml:space="preserve">, </w:t>
      </w:r>
      <w:r w:rsidR="00422F3D">
        <w:rPr>
          <w:rFonts w:ascii="Times New Roman" w:hAnsi="Times New Roman"/>
        </w:rPr>
        <w:t>educator,</w:t>
      </w:r>
      <w:r>
        <w:rPr>
          <w:rFonts w:ascii="Times New Roman" w:hAnsi="Times New Roman"/>
        </w:rPr>
        <w:t xml:space="preserve"> international star</w:t>
      </w:r>
      <w:r w:rsidR="00773271">
        <w:rPr>
          <w:rFonts w:ascii="Times New Roman" w:hAnsi="Times New Roman"/>
        </w:rPr>
        <w:t xml:space="preserve">, and author of </w:t>
      </w:r>
      <w:r w:rsidR="009C21F9">
        <w:rPr>
          <w:rFonts w:ascii="Times New Roman" w:hAnsi="Times New Roman"/>
        </w:rPr>
        <w:t xml:space="preserve">a bestselling autobiography </w:t>
      </w:r>
      <w:r w:rsidR="009C21F9">
        <w:rPr>
          <w:rFonts w:ascii="Times New Roman" w:hAnsi="Times New Roman"/>
          <w:i/>
        </w:rPr>
        <w:t>My Life</w:t>
      </w:r>
      <w:r w:rsidR="004D73DD">
        <w:rPr>
          <w:rFonts w:ascii="Times New Roman" w:hAnsi="Times New Roman"/>
        </w:rPr>
        <w:t xml:space="preserve"> (</w:t>
      </w:r>
      <w:r w:rsidR="009C21F9">
        <w:rPr>
          <w:rFonts w:ascii="Times New Roman" w:hAnsi="Times New Roman"/>
        </w:rPr>
        <w:t>1927</w:t>
      </w:r>
      <w:r w:rsidR="004D73DD">
        <w:rPr>
          <w:rFonts w:ascii="Times New Roman" w:hAnsi="Times New Roman"/>
        </w:rPr>
        <w:t>)</w:t>
      </w:r>
      <w:r w:rsidR="009C21F9">
        <w:rPr>
          <w:rFonts w:ascii="Times New Roman" w:hAnsi="Times New Roman"/>
        </w:rPr>
        <w:t xml:space="preserve">. Her </w:t>
      </w:r>
      <w:r w:rsidR="00B808BB">
        <w:rPr>
          <w:rFonts w:ascii="Times New Roman" w:hAnsi="Times New Roman"/>
        </w:rPr>
        <w:t>choreography</w:t>
      </w:r>
      <w:r>
        <w:rPr>
          <w:rFonts w:ascii="Times New Roman" w:hAnsi="Times New Roman"/>
        </w:rPr>
        <w:t xml:space="preserve"> </w:t>
      </w:r>
      <w:r w:rsidR="009C21F9">
        <w:rPr>
          <w:rFonts w:ascii="Times New Roman" w:hAnsi="Times New Roman"/>
        </w:rPr>
        <w:t xml:space="preserve">drew </w:t>
      </w:r>
      <w:r w:rsidR="00773271">
        <w:rPr>
          <w:rFonts w:ascii="Times New Roman" w:hAnsi="Times New Roman"/>
        </w:rPr>
        <w:t xml:space="preserve">most prominently </w:t>
      </w:r>
      <w:r w:rsidR="009C21F9">
        <w:rPr>
          <w:rFonts w:ascii="Times New Roman" w:hAnsi="Times New Roman"/>
        </w:rPr>
        <w:t xml:space="preserve">from popular social dance genres, </w:t>
      </w:r>
      <w:r w:rsidR="00B808BB">
        <w:rPr>
          <w:rFonts w:ascii="Times New Roman" w:hAnsi="Times New Roman"/>
        </w:rPr>
        <w:t xml:space="preserve">the </w:t>
      </w:r>
      <w:r w:rsidR="009C21F9">
        <w:rPr>
          <w:rFonts w:ascii="Times New Roman" w:hAnsi="Times New Roman"/>
        </w:rPr>
        <w:t xml:space="preserve">poses and gestures depicted in classical art, and </w:t>
      </w:r>
      <w:r w:rsidR="00B808BB">
        <w:rPr>
          <w:rFonts w:ascii="Times New Roman" w:hAnsi="Times New Roman"/>
        </w:rPr>
        <w:t>exercises</w:t>
      </w:r>
      <w:r w:rsidR="009C21F9">
        <w:rPr>
          <w:rFonts w:ascii="Times New Roman" w:hAnsi="Times New Roman"/>
        </w:rPr>
        <w:t xml:space="preserve"> </w:t>
      </w:r>
      <w:r w:rsidR="00B808BB">
        <w:rPr>
          <w:rFonts w:ascii="Times New Roman" w:hAnsi="Times New Roman"/>
        </w:rPr>
        <w:t>promoted</w:t>
      </w:r>
      <w:r w:rsidR="009C21F9">
        <w:rPr>
          <w:rFonts w:ascii="Times New Roman" w:hAnsi="Times New Roman"/>
        </w:rPr>
        <w:t xml:space="preserve"> by the twentieth-century physical culture movement. </w:t>
      </w:r>
      <w:r w:rsidR="00F57D07">
        <w:rPr>
          <w:rFonts w:ascii="Times New Roman" w:hAnsi="Times New Roman"/>
        </w:rPr>
        <w:t>Her hybrid performance form</w:t>
      </w:r>
      <w:r w:rsidR="009C21F9">
        <w:rPr>
          <w:rFonts w:ascii="Times New Roman" w:hAnsi="Times New Roman"/>
        </w:rPr>
        <w:t xml:space="preserve"> combined these popular and ancient</w:t>
      </w:r>
      <w:r w:rsidR="006957CA">
        <w:rPr>
          <w:rFonts w:ascii="Times New Roman" w:hAnsi="Times New Roman"/>
        </w:rPr>
        <w:t xml:space="preserve"> influences with expressive solo dance, live orchestral music, </w:t>
      </w:r>
      <w:r w:rsidR="00B808BB">
        <w:rPr>
          <w:rFonts w:ascii="Times New Roman" w:hAnsi="Times New Roman"/>
        </w:rPr>
        <w:t>non</w:t>
      </w:r>
      <w:r w:rsidR="00313131">
        <w:rPr>
          <w:rFonts w:ascii="Times New Roman" w:hAnsi="Times New Roman"/>
        </w:rPr>
        <w:t>-</w:t>
      </w:r>
      <w:r w:rsidR="00B808BB">
        <w:rPr>
          <w:rFonts w:ascii="Times New Roman" w:hAnsi="Times New Roman"/>
        </w:rPr>
        <w:t xml:space="preserve">naturalistic </w:t>
      </w:r>
      <w:r w:rsidR="006957CA">
        <w:rPr>
          <w:rFonts w:ascii="Times New Roman" w:hAnsi="Times New Roman"/>
        </w:rPr>
        <w:t xml:space="preserve">stage décor, and </w:t>
      </w:r>
      <w:r w:rsidR="00B808BB">
        <w:rPr>
          <w:rFonts w:ascii="Times New Roman" w:hAnsi="Times New Roman"/>
        </w:rPr>
        <w:t>inflammatory</w:t>
      </w:r>
      <w:r w:rsidR="006957CA">
        <w:rPr>
          <w:rFonts w:ascii="Times New Roman" w:hAnsi="Times New Roman"/>
        </w:rPr>
        <w:t xml:space="preserve"> curtain-call speeches </w:t>
      </w:r>
      <w:r w:rsidR="00BA6C19">
        <w:rPr>
          <w:rFonts w:ascii="Times New Roman" w:hAnsi="Times New Roman"/>
        </w:rPr>
        <w:t xml:space="preserve">resembling </w:t>
      </w:r>
      <w:r w:rsidR="00F57D07">
        <w:rPr>
          <w:rFonts w:ascii="Times New Roman" w:hAnsi="Times New Roman"/>
        </w:rPr>
        <w:t xml:space="preserve">modernist </w:t>
      </w:r>
      <w:r w:rsidR="00B808BB">
        <w:rPr>
          <w:rFonts w:ascii="Times New Roman" w:hAnsi="Times New Roman"/>
        </w:rPr>
        <w:t>manifesto</w:t>
      </w:r>
      <w:r w:rsidR="00773271">
        <w:rPr>
          <w:rFonts w:ascii="Times New Roman" w:hAnsi="Times New Roman"/>
        </w:rPr>
        <w:t>s</w:t>
      </w:r>
      <w:r w:rsidR="00F57D07">
        <w:rPr>
          <w:rFonts w:ascii="Times New Roman" w:hAnsi="Times New Roman"/>
        </w:rPr>
        <w:t xml:space="preserve">. </w:t>
      </w:r>
      <w:r w:rsidR="00422F3D">
        <w:rPr>
          <w:rFonts w:ascii="Times New Roman" w:hAnsi="Times New Roman"/>
        </w:rPr>
        <w:t xml:space="preserve">In the first decades of the twentieth century, numerous artists and spectators heralded Duncan as a muse of modernism. Yet for some contemporaries and later commentators, her understanding </w:t>
      </w:r>
      <w:r w:rsidR="002057B9">
        <w:rPr>
          <w:rFonts w:ascii="Times New Roman" w:hAnsi="Times New Roman"/>
        </w:rPr>
        <w:t>of dance as the expression of the soul</w:t>
      </w:r>
      <w:r w:rsidR="006957CA" w:rsidRPr="006957CA">
        <w:rPr>
          <w:rFonts w:ascii="Times New Roman" w:hAnsi="Times New Roman"/>
        </w:rPr>
        <w:t xml:space="preserve"> made her</w:t>
      </w:r>
      <w:r w:rsidR="00BB6836">
        <w:rPr>
          <w:rFonts w:ascii="Times New Roman" w:hAnsi="Times New Roman"/>
        </w:rPr>
        <w:t xml:space="preserve"> seem nostalgic and anti</w:t>
      </w:r>
      <w:r w:rsidR="00E34342">
        <w:rPr>
          <w:rFonts w:ascii="Times New Roman" w:hAnsi="Times New Roman"/>
        </w:rPr>
        <w:t>-</w:t>
      </w:r>
      <w:r w:rsidR="00BB6836">
        <w:rPr>
          <w:rFonts w:ascii="Times New Roman" w:hAnsi="Times New Roman"/>
        </w:rPr>
        <w:t>modern</w:t>
      </w:r>
      <w:r w:rsidR="00422F3D">
        <w:rPr>
          <w:rFonts w:ascii="Times New Roman" w:hAnsi="Times New Roman"/>
        </w:rPr>
        <w:t xml:space="preserve">. In fact, her </w:t>
      </w:r>
      <w:r w:rsidR="00BB6836">
        <w:rPr>
          <w:rFonts w:ascii="Times New Roman" w:hAnsi="Times New Roman"/>
        </w:rPr>
        <w:t xml:space="preserve">incongruent </w:t>
      </w:r>
      <w:r w:rsidR="006957CA">
        <w:rPr>
          <w:rFonts w:ascii="Times New Roman" w:hAnsi="Times New Roman"/>
        </w:rPr>
        <w:t xml:space="preserve">combination of </w:t>
      </w:r>
      <w:r w:rsidR="00F638C4">
        <w:rPr>
          <w:rFonts w:ascii="Times New Roman" w:hAnsi="Times New Roman"/>
        </w:rPr>
        <w:t>metaphys</w:t>
      </w:r>
      <w:r w:rsidR="00BB6836">
        <w:rPr>
          <w:rFonts w:ascii="Times New Roman" w:hAnsi="Times New Roman"/>
        </w:rPr>
        <w:t>ical and materialist discourses</w:t>
      </w:r>
      <w:r w:rsidR="00F57D07">
        <w:rPr>
          <w:rFonts w:ascii="Times New Roman" w:hAnsi="Times New Roman"/>
        </w:rPr>
        <w:t>,</w:t>
      </w:r>
      <w:r w:rsidR="00BB6836">
        <w:rPr>
          <w:rFonts w:ascii="Times New Roman" w:hAnsi="Times New Roman"/>
        </w:rPr>
        <w:t xml:space="preserve"> along with her </w:t>
      </w:r>
      <w:r w:rsidR="00DC4926">
        <w:rPr>
          <w:rFonts w:ascii="Times New Roman" w:hAnsi="Times New Roman"/>
        </w:rPr>
        <w:t>contradictory</w:t>
      </w:r>
      <w:r w:rsidR="00BB6836" w:rsidRPr="00BB6836">
        <w:rPr>
          <w:rFonts w:ascii="Times New Roman" w:hAnsi="Times New Roman"/>
        </w:rPr>
        <w:t xml:space="preserve"> </w:t>
      </w:r>
      <w:r w:rsidR="002057B9">
        <w:rPr>
          <w:rFonts w:ascii="Times New Roman" w:hAnsi="Times New Roman"/>
        </w:rPr>
        <w:t xml:space="preserve">claims of a </w:t>
      </w:r>
      <w:r w:rsidR="00BB6836">
        <w:rPr>
          <w:rFonts w:ascii="Times New Roman" w:hAnsi="Times New Roman"/>
        </w:rPr>
        <w:t>desire for popularity and hostil</w:t>
      </w:r>
      <w:r w:rsidR="00DC4926">
        <w:rPr>
          <w:rFonts w:ascii="Times New Roman" w:hAnsi="Times New Roman"/>
        </w:rPr>
        <w:t>ity toward</w:t>
      </w:r>
      <w:r w:rsidR="00BB6836">
        <w:rPr>
          <w:rFonts w:ascii="Times New Roman" w:hAnsi="Times New Roman"/>
        </w:rPr>
        <w:t xml:space="preserve"> popular audiences</w:t>
      </w:r>
      <w:r w:rsidR="00F57D07">
        <w:rPr>
          <w:rFonts w:ascii="Times New Roman" w:hAnsi="Times New Roman"/>
        </w:rPr>
        <w:t>,</w:t>
      </w:r>
      <w:r w:rsidR="00BB6836">
        <w:rPr>
          <w:rFonts w:ascii="Times New Roman" w:hAnsi="Times New Roman"/>
        </w:rPr>
        <w:t xml:space="preserve"> </w:t>
      </w:r>
      <w:r w:rsidR="00422F3D">
        <w:rPr>
          <w:rFonts w:ascii="Times New Roman" w:hAnsi="Times New Roman"/>
        </w:rPr>
        <w:t xml:space="preserve">highlight </w:t>
      </w:r>
      <w:r w:rsidR="00BB6836">
        <w:rPr>
          <w:rFonts w:ascii="Times New Roman" w:hAnsi="Times New Roman"/>
        </w:rPr>
        <w:t>common</w:t>
      </w:r>
      <w:r w:rsidR="00F638C4">
        <w:rPr>
          <w:rFonts w:ascii="Times New Roman" w:hAnsi="Times New Roman"/>
        </w:rPr>
        <w:t xml:space="preserve"> tensions in modernism.</w:t>
      </w:r>
      <w:r w:rsidR="006957CA">
        <w:rPr>
          <w:rFonts w:ascii="Times New Roman" w:hAnsi="Times New Roman"/>
        </w:rPr>
        <w:t xml:space="preserve"> Duncan’s </w:t>
      </w:r>
      <w:r w:rsidR="00422F3D">
        <w:rPr>
          <w:rFonts w:ascii="Times New Roman" w:hAnsi="Times New Roman"/>
        </w:rPr>
        <w:t xml:space="preserve">performances and </w:t>
      </w:r>
      <w:r w:rsidR="00313131">
        <w:rPr>
          <w:rFonts w:ascii="Times New Roman" w:hAnsi="Times New Roman"/>
        </w:rPr>
        <w:t>her written and embodied</w:t>
      </w:r>
      <w:r w:rsidR="00F57D07">
        <w:rPr>
          <w:rFonts w:ascii="Times New Roman" w:hAnsi="Times New Roman"/>
        </w:rPr>
        <w:t xml:space="preserve"> manifestos</w:t>
      </w:r>
      <w:r w:rsidR="006957CA">
        <w:rPr>
          <w:rFonts w:ascii="Times New Roman" w:hAnsi="Times New Roman"/>
        </w:rPr>
        <w:t xml:space="preserve"> </w:t>
      </w:r>
      <w:r>
        <w:rPr>
          <w:rFonts w:ascii="Times New Roman" w:hAnsi="Times New Roman"/>
        </w:rPr>
        <w:t>influenced many spheres o</w:t>
      </w:r>
      <w:r w:rsidR="006957CA">
        <w:rPr>
          <w:rFonts w:ascii="Times New Roman" w:hAnsi="Times New Roman"/>
        </w:rPr>
        <w:t>f twentieth-century art and culture</w:t>
      </w:r>
      <w:r>
        <w:rPr>
          <w:rFonts w:ascii="Times New Roman" w:hAnsi="Times New Roman"/>
        </w:rPr>
        <w:t xml:space="preserve">, including </w:t>
      </w:r>
      <w:r w:rsidR="006957CA">
        <w:rPr>
          <w:rFonts w:ascii="Times New Roman" w:hAnsi="Times New Roman"/>
        </w:rPr>
        <w:t>Italian F</w:t>
      </w:r>
      <w:r w:rsidRPr="000E5472">
        <w:rPr>
          <w:rFonts w:ascii="Times New Roman" w:hAnsi="Times New Roman"/>
        </w:rPr>
        <w:t>uturism,</w:t>
      </w:r>
      <w:r w:rsidR="006957CA">
        <w:rPr>
          <w:rFonts w:ascii="Times New Roman" w:hAnsi="Times New Roman"/>
        </w:rPr>
        <w:t xml:space="preserve"> the </w:t>
      </w:r>
      <w:r w:rsidRPr="000E5472">
        <w:rPr>
          <w:rFonts w:ascii="Times New Roman" w:hAnsi="Times New Roman"/>
        </w:rPr>
        <w:t xml:space="preserve">Moscow Art Theatre, Greenwich Village Radicalism, and </w:t>
      </w:r>
      <w:r w:rsidR="00016B16">
        <w:rPr>
          <w:rFonts w:ascii="Times New Roman" w:hAnsi="Times New Roman"/>
        </w:rPr>
        <w:t>the women’s movement</w:t>
      </w:r>
      <w:r>
        <w:rPr>
          <w:rFonts w:ascii="Times New Roman" w:hAnsi="Times New Roman"/>
        </w:rPr>
        <w:t xml:space="preserve">. </w:t>
      </w:r>
    </w:p>
    <w:p w14:paraId="112DE388" w14:textId="77777777" w:rsidR="00071B2F" w:rsidRDefault="00071B2F" w:rsidP="00071B2F">
      <w:pPr>
        <w:spacing w:after="0"/>
        <w:rPr>
          <w:rFonts w:ascii="Times New Roman" w:hAnsi="Times New Roman"/>
        </w:rPr>
      </w:pPr>
      <w:r>
        <w:rPr>
          <w:rFonts w:ascii="Times New Roman" w:hAnsi="Times New Roman"/>
        </w:rPr>
        <w:t xml:space="preserve"> </w:t>
      </w:r>
    </w:p>
    <w:p w14:paraId="287E8451" w14:textId="77777777" w:rsidR="00071B2F" w:rsidRDefault="00071B2F" w:rsidP="00071B2F">
      <w:pPr>
        <w:spacing w:after="0"/>
        <w:rPr>
          <w:rFonts w:ascii="Times New Roman" w:hAnsi="Times New Roman"/>
          <w:b/>
        </w:rPr>
      </w:pPr>
      <w:r w:rsidRPr="006364EC">
        <w:rPr>
          <w:rFonts w:ascii="Times New Roman" w:hAnsi="Times New Roman"/>
          <w:b/>
        </w:rPr>
        <w:t>Training</w:t>
      </w:r>
    </w:p>
    <w:p w14:paraId="544C745C" w14:textId="61225C47" w:rsidR="00A5671A" w:rsidRPr="00095DCC" w:rsidRDefault="00C75AE1" w:rsidP="00446E15">
      <w:pPr>
        <w:spacing w:after="0"/>
        <w:rPr>
          <w:rFonts w:ascii="Times New Roman" w:hAnsi="Times New Roman"/>
        </w:rPr>
      </w:pPr>
      <w:r w:rsidRPr="00095DCC">
        <w:rPr>
          <w:rFonts w:ascii="Times New Roman" w:hAnsi="Times New Roman"/>
        </w:rPr>
        <w:t>Duncan celebrated her lack of formal ballet training with an anecdote about</w:t>
      </w:r>
      <w:r w:rsidR="00DC4926" w:rsidRPr="00095DCC">
        <w:rPr>
          <w:rFonts w:ascii="Times New Roman" w:hAnsi="Times New Roman"/>
        </w:rPr>
        <w:t xml:space="preserve"> leaving her third lesson after</w:t>
      </w:r>
      <w:r w:rsidRPr="00095DCC">
        <w:rPr>
          <w:rFonts w:ascii="Times New Roman" w:hAnsi="Times New Roman"/>
        </w:rPr>
        <w:t xml:space="preserve"> </w:t>
      </w:r>
      <w:r w:rsidR="004D73DD" w:rsidRPr="00095DCC">
        <w:rPr>
          <w:rFonts w:ascii="Times New Roman" w:hAnsi="Times New Roman"/>
        </w:rPr>
        <w:t>declaring</w:t>
      </w:r>
      <w:r w:rsidRPr="00095DCC">
        <w:rPr>
          <w:rFonts w:ascii="Times New Roman" w:hAnsi="Times New Roman"/>
        </w:rPr>
        <w:t xml:space="preserve"> that dancing </w:t>
      </w:r>
      <w:r w:rsidR="00E34342">
        <w:rPr>
          <w:rFonts w:ascii="Times New Roman" w:hAnsi="Times New Roman"/>
        </w:rPr>
        <w:t>e</w:t>
      </w:r>
      <w:r w:rsidR="005F2C2C" w:rsidRPr="00095DCC">
        <w:rPr>
          <w:rFonts w:ascii="Times New Roman" w:hAnsi="Times New Roman"/>
        </w:rPr>
        <w:t xml:space="preserve">n </w:t>
      </w:r>
      <w:r w:rsidR="00DC4926" w:rsidRPr="00095DCC">
        <w:rPr>
          <w:rFonts w:ascii="Times New Roman" w:hAnsi="Times New Roman"/>
        </w:rPr>
        <w:t>pointe</w:t>
      </w:r>
      <w:r w:rsidR="005F2C2C" w:rsidRPr="00095DCC">
        <w:rPr>
          <w:rFonts w:ascii="Times New Roman" w:hAnsi="Times New Roman"/>
        </w:rPr>
        <w:t xml:space="preserve"> </w:t>
      </w:r>
      <w:r w:rsidRPr="00095DCC">
        <w:rPr>
          <w:rFonts w:ascii="Times New Roman" w:hAnsi="Times New Roman"/>
        </w:rPr>
        <w:t>was unnatural and ugly</w:t>
      </w:r>
      <w:r w:rsidR="00DC4926" w:rsidRPr="00095DCC">
        <w:rPr>
          <w:rFonts w:ascii="Times New Roman" w:hAnsi="Times New Roman"/>
        </w:rPr>
        <w:t>.</w:t>
      </w:r>
      <w:r w:rsidR="00B41236" w:rsidRPr="00095DCC">
        <w:rPr>
          <w:rFonts w:ascii="Times New Roman" w:hAnsi="Times New Roman"/>
        </w:rPr>
        <w:t xml:space="preserve"> </w:t>
      </w:r>
      <w:r w:rsidR="00730E4E" w:rsidRPr="00095DCC">
        <w:rPr>
          <w:rFonts w:ascii="Times New Roman" w:hAnsi="Times New Roman"/>
        </w:rPr>
        <w:t>Duncan’s mother was a mu</w:t>
      </w:r>
      <w:r w:rsidR="007C4563" w:rsidRPr="00095DCC">
        <w:rPr>
          <w:rFonts w:ascii="Times New Roman" w:hAnsi="Times New Roman"/>
        </w:rPr>
        <w:t xml:space="preserve">sic teacher who taught her </w:t>
      </w:r>
      <w:r w:rsidR="00730E4E" w:rsidRPr="00095DCC">
        <w:rPr>
          <w:rFonts w:ascii="Times New Roman" w:hAnsi="Times New Roman"/>
        </w:rPr>
        <w:t xml:space="preserve">children popular social dances, which </w:t>
      </w:r>
      <w:r w:rsidR="004D73DD" w:rsidRPr="00095DCC">
        <w:rPr>
          <w:rFonts w:ascii="Times New Roman" w:hAnsi="Times New Roman"/>
        </w:rPr>
        <w:t>encouraged</w:t>
      </w:r>
      <w:r w:rsidR="00730E4E" w:rsidRPr="00095DCC">
        <w:rPr>
          <w:rFonts w:ascii="Times New Roman" w:hAnsi="Times New Roman"/>
        </w:rPr>
        <w:t xml:space="preserve"> Duncan’s </w:t>
      </w:r>
      <w:r w:rsidR="00E34342">
        <w:rPr>
          <w:rFonts w:ascii="Times New Roman" w:hAnsi="Times New Roman"/>
        </w:rPr>
        <w:t xml:space="preserve">later </w:t>
      </w:r>
      <w:r w:rsidR="00730E4E" w:rsidRPr="00095DCC">
        <w:rPr>
          <w:rFonts w:ascii="Times New Roman" w:hAnsi="Times New Roman"/>
        </w:rPr>
        <w:t xml:space="preserve">use of waltz </w:t>
      </w:r>
      <w:r w:rsidR="007C4563" w:rsidRPr="00095DCC">
        <w:rPr>
          <w:rFonts w:ascii="Times New Roman" w:hAnsi="Times New Roman"/>
        </w:rPr>
        <w:t xml:space="preserve">and polka </w:t>
      </w:r>
      <w:r w:rsidR="00730E4E" w:rsidRPr="00095DCC">
        <w:rPr>
          <w:rFonts w:ascii="Times New Roman" w:hAnsi="Times New Roman"/>
        </w:rPr>
        <w:t xml:space="preserve">steps. Duncan also studied American </w:t>
      </w:r>
      <w:proofErr w:type="spellStart"/>
      <w:r w:rsidR="00730E4E" w:rsidRPr="00095DCC">
        <w:rPr>
          <w:rFonts w:ascii="Times New Roman" w:hAnsi="Times New Roman"/>
        </w:rPr>
        <w:t>Delsartism</w:t>
      </w:r>
      <w:proofErr w:type="spellEnd"/>
      <w:r w:rsidR="00730E4E" w:rsidRPr="00095DCC">
        <w:rPr>
          <w:rFonts w:ascii="Times New Roman" w:hAnsi="Times New Roman"/>
        </w:rPr>
        <w:t xml:space="preserve">, the popular movement derived from the theories of French </w:t>
      </w:r>
      <w:r w:rsidR="004D73DD" w:rsidRPr="00095DCC">
        <w:rPr>
          <w:rFonts w:ascii="Times New Roman" w:hAnsi="Times New Roman"/>
        </w:rPr>
        <w:t>performer</w:t>
      </w:r>
      <w:r w:rsidR="00730E4E" w:rsidRPr="00095DCC">
        <w:rPr>
          <w:rFonts w:ascii="Times New Roman" w:hAnsi="Times New Roman"/>
        </w:rPr>
        <w:t xml:space="preserve"> and teacher</w:t>
      </w:r>
      <w:r w:rsidR="00730E4E" w:rsidRPr="00095DCC">
        <w:rPr>
          <w:rFonts w:ascii="Times New Roman" w:hAnsi="Times New Roman"/>
          <w:i/>
        </w:rPr>
        <w:t xml:space="preserve">, </w:t>
      </w:r>
      <w:r w:rsidR="00730E4E" w:rsidRPr="00095DCC">
        <w:rPr>
          <w:rFonts w:ascii="Times New Roman" w:hAnsi="Times New Roman"/>
          <w:iCs/>
        </w:rPr>
        <w:t xml:space="preserve">François </w:t>
      </w:r>
      <w:proofErr w:type="spellStart"/>
      <w:r w:rsidR="00730E4E" w:rsidRPr="00095DCC">
        <w:rPr>
          <w:rFonts w:ascii="Times New Roman" w:hAnsi="Times New Roman"/>
          <w:iCs/>
        </w:rPr>
        <w:t>Delsarte</w:t>
      </w:r>
      <w:proofErr w:type="spellEnd"/>
      <w:r w:rsidR="00343588">
        <w:rPr>
          <w:rFonts w:ascii="Times New Roman" w:hAnsi="Times New Roman"/>
          <w:iCs/>
        </w:rPr>
        <w:t>.</w:t>
      </w:r>
      <w:r w:rsidR="00730E4E" w:rsidRPr="00095DCC">
        <w:rPr>
          <w:rFonts w:ascii="Times New Roman" w:hAnsi="Times New Roman"/>
        </w:rPr>
        <w:t xml:space="preserve"> </w:t>
      </w:r>
      <w:proofErr w:type="spellStart"/>
      <w:r w:rsidR="00446E15" w:rsidRPr="00095DCC">
        <w:rPr>
          <w:rFonts w:ascii="Times New Roman" w:hAnsi="Times New Roman"/>
        </w:rPr>
        <w:t>Delsartism’s</w:t>
      </w:r>
      <w:proofErr w:type="spellEnd"/>
      <w:r w:rsidR="00446E15" w:rsidRPr="00095DCC">
        <w:rPr>
          <w:rFonts w:ascii="Times New Roman" w:hAnsi="Times New Roman"/>
        </w:rPr>
        <w:t xml:space="preserve"> main interest for Duncan was its emphasis on linking emotion and gesture and its promise that bodily movement both expressed and constructed a unique and </w:t>
      </w:r>
      <w:r w:rsidR="002057B9" w:rsidRPr="00095DCC">
        <w:rPr>
          <w:rFonts w:ascii="Times New Roman" w:hAnsi="Times New Roman"/>
        </w:rPr>
        <w:t>sacred</w:t>
      </w:r>
      <w:r w:rsidR="00446E15" w:rsidRPr="00095DCC">
        <w:rPr>
          <w:rFonts w:ascii="Times New Roman" w:hAnsi="Times New Roman"/>
        </w:rPr>
        <w:t xml:space="preserve"> self. The influence of </w:t>
      </w:r>
      <w:proofErr w:type="spellStart"/>
      <w:r w:rsidR="006F457B" w:rsidRPr="00095DCC">
        <w:rPr>
          <w:rFonts w:ascii="Times New Roman" w:hAnsi="Times New Roman"/>
        </w:rPr>
        <w:t>Delsartean</w:t>
      </w:r>
      <w:proofErr w:type="spellEnd"/>
      <w:r w:rsidR="006F457B" w:rsidRPr="00095DCC">
        <w:rPr>
          <w:rFonts w:ascii="Times New Roman" w:hAnsi="Times New Roman"/>
        </w:rPr>
        <w:t xml:space="preserve"> ideas </w:t>
      </w:r>
      <w:r w:rsidR="00446E15" w:rsidRPr="00095DCC">
        <w:rPr>
          <w:rFonts w:ascii="Times New Roman" w:hAnsi="Times New Roman"/>
        </w:rPr>
        <w:t>about</w:t>
      </w:r>
      <w:r w:rsidR="000053B3" w:rsidRPr="00095DCC">
        <w:rPr>
          <w:rFonts w:ascii="Times New Roman" w:hAnsi="Times New Roman"/>
        </w:rPr>
        <w:t xml:space="preserve"> the relations between</w:t>
      </w:r>
      <w:r w:rsidR="00446E15" w:rsidRPr="00095DCC">
        <w:rPr>
          <w:rFonts w:ascii="Times New Roman" w:hAnsi="Times New Roman"/>
        </w:rPr>
        <w:t xml:space="preserve"> body, spi</w:t>
      </w:r>
      <w:r w:rsidR="000053B3" w:rsidRPr="00095DCC">
        <w:rPr>
          <w:rFonts w:ascii="Times New Roman" w:hAnsi="Times New Roman"/>
        </w:rPr>
        <w:t>rit, and</w:t>
      </w:r>
      <w:r w:rsidR="00446E15" w:rsidRPr="00095DCC">
        <w:rPr>
          <w:rFonts w:ascii="Times New Roman" w:hAnsi="Times New Roman"/>
        </w:rPr>
        <w:t xml:space="preserve"> gesture is evident throughout Duncan’s published aesthetic statements, but her 1898 essay, </w:t>
      </w:r>
      <w:r w:rsidR="00215791">
        <w:rPr>
          <w:rFonts w:ascii="Times New Roman" w:hAnsi="Times New Roman"/>
        </w:rPr>
        <w:t>‘</w:t>
      </w:r>
      <w:r w:rsidR="00446E15" w:rsidRPr="00095DCC">
        <w:rPr>
          <w:rFonts w:ascii="Times New Roman" w:hAnsi="Times New Roman"/>
        </w:rPr>
        <w:t>Emotional Expression</w:t>
      </w:r>
      <w:r w:rsidR="00215791">
        <w:rPr>
          <w:rFonts w:ascii="Times New Roman" w:hAnsi="Times New Roman"/>
        </w:rPr>
        <w:t>’,</w:t>
      </w:r>
      <w:r w:rsidR="00215791" w:rsidRPr="00095DCC">
        <w:rPr>
          <w:rFonts w:ascii="Times New Roman" w:hAnsi="Times New Roman"/>
        </w:rPr>
        <w:t xml:space="preserve"> </w:t>
      </w:r>
      <w:r w:rsidR="00DC4926" w:rsidRPr="00095DCC">
        <w:rPr>
          <w:rFonts w:ascii="Times New Roman" w:hAnsi="Times New Roman"/>
        </w:rPr>
        <w:t>from</w:t>
      </w:r>
      <w:r w:rsidR="00446E15" w:rsidRPr="00095DCC">
        <w:rPr>
          <w:rFonts w:ascii="Times New Roman" w:hAnsi="Times New Roman"/>
        </w:rPr>
        <w:t xml:space="preserve"> </w:t>
      </w:r>
      <w:r w:rsidR="00446E15" w:rsidRPr="00095DCC">
        <w:rPr>
          <w:rFonts w:ascii="Times New Roman" w:hAnsi="Times New Roman"/>
          <w:i/>
        </w:rPr>
        <w:t xml:space="preserve">The Director, </w:t>
      </w:r>
      <w:r w:rsidR="00446E15" w:rsidRPr="00095DCC">
        <w:rPr>
          <w:rFonts w:ascii="Times New Roman" w:hAnsi="Times New Roman"/>
        </w:rPr>
        <w:t xml:space="preserve">explicitly praised </w:t>
      </w:r>
      <w:proofErr w:type="spellStart"/>
      <w:r w:rsidR="00446E15" w:rsidRPr="00095DCC">
        <w:rPr>
          <w:rFonts w:ascii="Times New Roman" w:hAnsi="Times New Roman"/>
        </w:rPr>
        <w:t>Delsarte</w:t>
      </w:r>
      <w:proofErr w:type="spellEnd"/>
      <w:r w:rsidR="00446E15" w:rsidRPr="00095DCC">
        <w:rPr>
          <w:rFonts w:ascii="Times New Roman" w:hAnsi="Times New Roman"/>
        </w:rPr>
        <w:t xml:space="preserve"> as </w:t>
      </w:r>
      <w:r w:rsidR="00215791">
        <w:rPr>
          <w:rFonts w:ascii="Times New Roman" w:hAnsi="Times New Roman"/>
        </w:rPr>
        <w:t>‘</w:t>
      </w:r>
      <w:r w:rsidR="00446E15" w:rsidRPr="00095DCC">
        <w:rPr>
          <w:rFonts w:ascii="Times New Roman" w:hAnsi="Times New Roman"/>
        </w:rPr>
        <w:t>the master of all principles of flexibility and lightness of body</w:t>
      </w:r>
      <w:r w:rsidR="00215791">
        <w:rPr>
          <w:rFonts w:ascii="Times New Roman" w:hAnsi="Times New Roman"/>
        </w:rPr>
        <w:t>’</w:t>
      </w:r>
      <w:r w:rsidR="004D73DD" w:rsidRPr="00095DCC">
        <w:rPr>
          <w:rFonts w:ascii="Times New Roman" w:hAnsi="Times New Roman"/>
        </w:rPr>
        <w:t xml:space="preserve"> (109).</w:t>
      </w:r>
      <w:r w:rsidR="00446E15" w:rsidRPr="00095DCC">
        <w:rPr>
          <w:rFonts w:ascii="Times New Roman" w:hAnsi="Times New Roman"/>
        </w:rPr>
        <w:t xml:space="preserve"> When, in the 1890s, </w:t>
      </w:r>
      <w:r w:rsidR="006F457B" w:rsidRPr="00095DCC">
        <w:rPr>
          <w:rFonts w:ascii="Times New Roman" w:hAnsi="Times New Roman"/>
        </w:rPr>
        <w:t>Duncan</w:t>
      </w:r>
      <w:r w:rsidR="00446E15" w:rsidRPr="00095DCC">
        <w:rPr>
          <w:rFonts w:ascii="Times New Roman" w:hAnsi="Times New Roman"/>
        </w:rPr>
        <w:t xml:space="preserve"> began teach</w:t>
      </w:r>
      <w:r w:rsidR="00A5671A" w:rsidRPr="00095DCC">
        <w:rPr>
          <w:rFonts w:ascii="Times New Roman" w:hAnsi="Times New Roman"/>
        </w:rPr>
        <w:t>ing</w:t>
      </w:r>
      <w:r w:rsidR="00446E15" w:rsidRPr="00095DCC">
        <w:rPr>
          <w:rFonts w:ascii="Times New Roman" w:hAnsi="Times New Roman"/>
        </w:rPr>
        <w:t xml:space="preserve"> to supplement the</w:t>
      </w:r>
      <w:r w:rsidR="00A5671A" w:rsidRPr="00095DCC">
        <w:rPr>
          <w:rFonts w:ascii="Times New Roman" w:hAnsi="Times New Roman"/>
        </w:rPr>
        <w:t xml:space="preserve"> </w:t>
      </w:r>
      <w:r w:rsidR="00446E15" w:rsidRPr="00095DCC">
        <w:rPr>
          <w:rFonts w:ascii="Times New Roman" w:hAnsi="Times New Roman"/>
        </w:rPr>
        <w:t>family income</w:t>
      </w:r>
      <w:r w:rsidR="00A5671A" w:rsidRPr="00095DCC">
        <w:rPr>
          <w:rFonts w:ascii="Times New Roman" w:hAnsi="Times New Roman"/>
        </w:rPr>
        <w:t xml:space="preserve">, </w:t>
      </w:r>
      <w:r w:rsidR="007C4563" w:rsidRPr="00095DCC">
        <w:rPr>
          <w:rFonts w:ascii="Times New Roman" w:hAnsi="Times New Roman"/>
        </w:rPr>
        <w:t>she advertised herself as a</w:t>
      </w:r>
      <w:r w:rsidR="00A5671A" w:rsidRPr="00095DCC">
        <w:rPr>
          <w:rFonts w:ascii="Times New Roman" w:hAnsi="Times New Roman"/>
        </w:rPr>
        <w:t xml:space="preserve"> </w:t>
      </w:r>
      <w:r w:rsidR="00215791">
        <w:rPr>
          <w:rFonts w:ascii="Times New Roman" w:hAnsi="Times New Roman"/>
        </w:rPr>
        <w:t>‘</w:t>
      </w:r>
      <w:r w:rsidR="00A5671A" w:rsidRPr="00095DCC">
        <w:rPr>
          <w:rFonts w:ascii="Times New Roman" w:hAnsi="Times New Roman"/>
        </w:rPr>
        <w:t xml:space="preserve">Professor of </w:t>
      </w:r>
      <w:proofErr w:type="spellStart"/>
      <w:r w:rsidR="00A5671A" w:rsidRPr="00095DCC">
        <w:rPr>
          <w:rFonts w:ascii="Times New Roman" w:hAnsi="Times New Roman"/>
        </w:rPr>
        <w:t>Delsarte</w:t>
      </w:r>
      <w:proofErr w:type="spellEnd"/>
      <w:r w:rsidR="00215791">
        <w:rPr>
          <w:rFonts w:ascii="Times New Roman" w:hAnsi="Times New Roman"/>
        </w:rPr>
        <w:t>’</w:t>
      </w:r>
      <w:r w:rsidR="00A5671A" w:rsidRPr="00095DCC">
        <w:rPr>
          <w:rFonts w:ascii="Times New Roman" w:hAnsi="Times New Roman"/>
        </w:rPr>
        <w:t xml:space="preserve">. </w:t>
      </w:r>
      <w:r w:rsidR="007C4563" w:rsidRPr="00095DCC">
        <w:rPr>
          <w:rFonts w:ascii="Times New Roman" w:hAnsi="Times New Roman"/>
        </w:rPr>
        <w:t>S</w:t>
      </w:r>
      <w:r w:rsidR="00A5671A" w:rsidRPr="00095DCC">
        <w:rPr>
          <w:rFonts w:ascii="Times New Roman" w:hAnsi="Times New Roman"/>
        </w:rPr>
        <w:t xml:space="preserve">he later repudiated </w:t>
      </w:r>
      <w:proofErr w:type="spellStart"/>
      <w:r w:rsidR="007C4563" w:rsidRPr="00095DCC">
        <w:rPr>
          <w:rFonts w:ascii="Times New Roman" w:hAnsi="Times New Roman"/>
        </w:rPr>
        <w:t>Delsartism</w:t>
      </w:r>
      <w:proofErr w:type="spellEnd"/>
      <w:r w:rsidR="007C4563" w:rsidRPr="00095DCC">
        <w:rPr>
          <w:rFonts w:ascii="Times New Roman" w:hAnsi="Times New Roman"/>
        </w:rPr>
        <w:t>, as she did ballet,</w:t>
      </w:r>
      <w:r w:rsidR="00A5671A" w:rsidRPr="00095DCC">
        <w:rPr>
          <w:rFonts w:ascii="Times New Roman" w:hAnsi="Times New Roman"/>
        </w:rPr>
        <w:t xml:space="preserve"> to assert</w:t>
      </w:r>
      <w:r w:rsidR="007C4563" w:rsidRPr="00095DCC">
        <w:rPr>
          <w:rFonts w:ascii="Times New Roman" w:hAnsi="Times New Roman"/>
        </w:rPr>
        <w:t xml:space="preserve"> her</w:t>
      </w:r>
      <w:r w:rsidR="00A5671A" w:rsidRPr="00095DCC">
        <w:rPr>
          <w:rFonts w:ascii="Times New Roman" w:hAnsi="Times New Roman"/>
        </w:rPr>
        <w:t xml:space="preserve"> originality. </w:t>
      </w:r>
    </w:p>
    <w:p w14:paraId="1418E28A" w14:textId="77777777" w:rsidR="00A5671A" w:rsidRPr="00095DCC" w:rsidRDefault="00A5671A" w:rsidP="00446E15">
      <w:pPr>
        <w:spacing w:after="0"/>
        <w:rPr>
          <w:rFonts w:ascii="Times New Roman" w:hAnsi="Times New Roman"/>
        </w:rPr>
      </w:pPr>
    </w:p>
    <w:p w14:paraId="19B777F1" w14:textId="110EFFC2" w:rsidR="006F457B" w:rsidRPr="00095DCC" w:rsidRDefault="007C4563" w:rsidP="004169D3">
      <w:pPr>
        <w:spacing w:after="0"/>
        <w:rPr>
          <w:rFonts w:ascii="Times New Roman" w:hAnsi="Times New Roman"/>
          <w:b/>
        </w:rPr>
      </w:pPr>
      <w:r w:rsidRPr="00095DCC">
        <w:rPr>
          <w:rFonts w:ascii="Times New Roman" w:hAnsi="Times New Roman"/>
        </w:rPr>
        <w:t xml:space="preserve">Instead </w:t>
      </w:r>
      <w:r w:rsidR="004D73DD" w:rsidRPr="00095DCC">
        <w:rPr>
          <w:rFonts w:ascii="Times New Roman" w:hAnsi="Times New Roman"/>
        </w:rPr>
        <w:t xml:space="preserve">of </w:t>
      </w:r>
      <w:r w:rsidR="00A5671A" w:rsidRPr="00095DCC">
        <w:rPr>
          <w:rFonts w:ascii="Times New Roman" w:hAnsi="Times New Roman"/>
        </w:rPr>
        <w:t xml:space="preserve">ballet or physical culture, Duncan claims </w:t>
      </w:r>
      <w:r w:rsidR="00016B16" w:rsidRPr="00095DCC">
        <w:rPr>
          <w:rFonts w:ascii="Times New Roman" w:hAnsi="Times New Roman"/>
        </w:rPr>
        <w:t>to have</w:t>
      </w:r>
      <w:r w:rsidR="00A5671A" w:rsidRPr="00095DCC">
        <w:rPr>
          <w:rFonts w:ascii="Times New Roman" w:hAnsi="Times New Roman"/>
        </w:rPr>
        <w:t xml:space="preserve"> learned natural and classical dance by studying ancient Greek </w:t>
      </w:r>
      <w:r w:rsidR="00DC4926" w:rsidRPr="00095DCC">
        <w:rPr>
          <w:rFonts w:ascii="Times New Roman" w:hAnsi="Times New Roman"/>
        </w:rPr>
        <w:t>art</w:t>
      </w:r>
      <w:r w:rsidR="006F457B" w:rsidRPr="00095DCC">
        <w:rPr>
          <w:rFonts w:ascii="Times New Roman" w:hAnsi="Times New Roman"/>
        </w:rPr>
        <w:t xml:space="preserve"> in the British M</w:t>
      </w:r>
      <w:r w:rsidR="00A5671A" w:rsidRPr="00095DCC">
        <w:rPr>
          <w:rFonts w:ascii="Times New Roman" w:hAnsi="Times New Roman"/>
        </w:rPr>
        <w:t>useum. She trave</w:t>
      </w:r>
      <w:r w:rsidR="00AF2CE1">
        <w:rPr>
          <w:rFonts w:ascii="Times New Roman" w:hAnsi="Times New Roman"/>
        </w:rPr>
        <w:t>l</w:t>
      </w:r>
      <w:r w:rsidR="00A5671A" w:rsidRPr="00095DCC">
        <w:rPr>
          <w:rFonts w:ascii="Times New Roman" w:hAnsi="Times New Roman"/>
        </w:rPr>
        <w:t xml:space="preserve">led to London by livestock ship in 1899 to begin her career abroad </w:t>
      </w:r>
      <w:r w:rsidR="006F457B" w:rsidRPr="00095DCC">
        <w:rPr>
          <w:rFonts w:ascii="Times New Roman" w:hAnsi="Times New Roman"/>
        </w:rPr>
        <w:t>after</w:t>
      </w:r>
      <w:r w:rsidRPr="00095DCC">
        <w:rPr>
          <w:rFonts w:ascii="Times New Roman" w:hAnsi="Times New Roman"/>
        </w:rPr>
        <w:t xml:space="preserve"> </w:t>
      </w:r>
      <w:r w:rsidR="00DC4926" w:rsidRPr="00095DCC">
        <w:rPr>
          <w:rFonts w:ascii="Times New Roman" w:hAnsi="Times New Roman"/>
        </w:rPr>
        <w:t xml:space="preserve">dissatisfying </w:t>
      </w:r>
      <w:r w:rsidR="00A5671A" w:rsidRPr="00095DCC">
        <w:rPr>
          <w:rFonts w:ascii="Times New Roman" w:hAnsi="Times New Roman"/>
        </w:rPr>
        <w:t>performances in Chicago</w:t>
      </w:r>
      <w:r w:rsidRPr="00095DCC">
        <w:rPr>
          <w:rFonts w:ascii="Times New Roman" w:hAnsi="Times New Roman"/>
        </w:rPr>
        <w:t>,</w:t>
      </w:r>
      <w:r w:rsidR="00A5671A" w:rsidRPr="00095DCC">
        <w:rPr>
          <w:rFonts w:ascii="Times New Roman" w:hAnsi="Times New Roman"/>
          <w:b/>
        </w:rPr>
        <w:t xml:space="preserve"> </w:t>
      </w:r>
      <w:r w:rsidR="00A5671A" w:rsidRPr="00095DCC">
        <w:rPr>
          <w:rFonts w:ascii="Times New Roman" w:hAnsi="Times New Roman"/>
        </w:rPr>
        <w:t>New York</w:t>
      </w:r>
      <w:r w:rsidRPr="00095DCC">
        <w:rPr>
          <w:rFonts w:ascii="Times New Roman" w:hAnsi="Times New Roman"/>
        </w:rPr>
        <w:t>, and Rhode Island</w:t>
      </w:r>
      <w:r w:rsidR="00A5671A" w:rsidRPr="00095DCC">
        <w:rPr>
          <w:rFonts w:ascii="Times New Roman" w:hAnsi="Times New Roman"/>
        </w:rPr>
        <w:t xml:space="preserve">. </w:t>
      </w:r>
      <w:r w:rsidR="00D9734D" w:rsidRPr="00095DCC">
        <w:rPr>
          <w:rFonts w:ascii="Times New Roman" w:hAnsi="Times New Roman"/>
        </w:rPr>
        <w:t>Among the collections she studied at the British Museum were the celebrated</w:t>
      </w:r>
      <w:r w:rsidRPr="00095DCC">
        <w:rPr>
          <w:rFonts w:ascii="Times New Roman" w:hAnsi="Times New Roman"/>
        </w:rPr>
        <w:t xml:space="preserve"> fourth</w:t>
      </w:r>
      <w:r w:rsidR="00D9734D" w:rsidRPr="00095DCC">
        <w:rPr>
          <w:rFonts w:ascii="Times New Roman" w:hAnsi="Times New Roman"/>
        </w:rPr>
        <w:t xml:space="preserve">-century B.C.E. terra cotta figurines </w:t>
      </w:r>
      <w:r w:rsidR="00F23FB6" w:rsidRPr="00095DCC">
        <w:rPr>
          <w:rFonts w:ascii="Times New Roman" w:hAnsi="Times New Roman"/>
        </w:rPr>
        <w:t>unearthed at Tanagra, Greece</w:t>
      </w:r>
      <w:r w:rsidR="00D9734D" w:rsidRPr="00095DCC">
        <w:rPr>
          <w:rFonts w:ascii="Times New Roman" w:hAnsi="Times New Roman"/>
        </w:rPr>
        <w:t xml:space="preserve"> in </w:t>
      </w:r>
      <w:r w:rsidRPr="00095DCC">
        <w:rPr>
          <w:rFonts w:ascii="Times New Roman" w:hAnsi="Times New Roman"/>
        </w:rPr>
        <w:t>1873</w:t>
      </w:r>
      <w:r w:rsidR="00D9734D" w:rsidRPr="00095DCC">
        <w:rPr>
          <w:rFonts w:ascii="Times New Roman" w:hAnsi="Times New Roman"/>
        </w:rPr>
        <w:t xml:space="preserve">. The statuettes of women dancing or participating in funerary rites inspired </w:t>
      </w:r>
      <w:r w:rsidR="006F457B" w:rsidRPr="00095DCC">
        <w:rPr>
          <w:rFonts w:ascii="Times New Roman" w:hAnsi="Times New Roman"/>
        </w:rPr>
        <w:t xml:space="preserve">Duncan’s early piece, </w:t>
      </w:r>
      <w:r w:rsidR="00F21331" w:rsidRPr="00095DCC">
        <w:rPr>
          <w:rFonts w:ascii="Times New Roman" w:hAnsi="Times New Roman"/>
          <w:i/>
          <w:iCs/>
        </w:rPr>
        <w:t xml:space="preserve">Tanagra Figures </w:t>
      </w:r>
      <w:r w:rsidR="00F21331" w:rsidRPr="00095DCC">
        <w:rPr>
          <w:rFonts w:ascii="Times New Roman" w:hAnsi="Times New Roman"/>
          <w:iCs/>
        </w:rPr>
        <w:t>(</w:t>
      </w:r>
      <w:r w:rsidR="00E34342">
        <w:rPr>
          <w:rFonts w:ascii="Times New Roman" w:hAnsi="Times New Roman"/>
          <w:iCs/>
        </w:rPr>
        <w:t>date unknown</w:t>
      </w:r>
      <w:r w:rsidR="00F21331" w:rsidRPr="00095DCC">
        <w:rPr>
          <w:rFonts w:ascii="Times New Roman" w:hAnsi="Times New Roman"/>
          <w:iCs/>
        </w:rPr>
        <w:t>)</w:t>
      </w:r>
      <w:r w:rsidR="006F457B" w:rsidRPr="00095DCC">
        <w:rPr>
          <w:rFonts w:ascii="Times New Roman" w:hAnsi="Times New Roman"/>
        </w:rPr>
        <w:t>,</w:t>
      </w:r>
      <w:r w:rsidR="00D9734D" w:rsidRPr="00095DCC">
        <w:rPr>
          <w:rFonts w:ascii="Times New Roman" w:hAnsi="Times New Roman"/>
        </w:rPr>
        <w:t xml:space="preserve"> which is among </w:t>
      </w:r>
      <w:r w:rsidR="006F457B" w:rsidRPr="00095DCC">
        <w:rPr>
          <w:rFonts w:ascii="Times New Roman" w:hAnsi="Times New Roman"/>
        </w:rPr>
        <w:t>the most widely</w:t>
      </w:r>
      <w:r w:rsidR="00D9734D" w:rsidRPr="00095DCC">
        <w:rPr>
          <w:rFonts w:ascii="Times New Roman" w:hAnsi="Times New Roman"/>
        </w:rPr>
        <w:t xml:space="preserve"> </w:t>
      </w:r>
      <w:r w:rsidR="006F457B" w:rsidRPr="00095DCC">
        <w:rPr>
          <w:rFonts w:ascii="Times New Roman" w:hAnsi="Times New Roman"/>
        </w:rPr>
        <w:t xml:space="preserve">known </w:t>
      </w:r>
      <w:r w:rsidR="00D9734D" w:rsidRPr="00095DCC">
        <w:rPr>
          <w:rFonts w:ascii="Times New Roman" w:hAnsi="Times New Roman"/>
        </w:rPr>
        <w:t>from the</w:t>
      </w:r>
      <w:r w:rsidR="006F457B" w:rsidRPr="00095DCC">
        <w:rPr>
          <w:rFonts w:ascii="Times New Roman" w:hAnsi="Times New Roman"/>
        </w:rPr>
        <w:t xml:space="preserve"> Duncan repertory today</w:t>
      </w:r>
      <w:r w:rsidR="00DC4926" w:rsidRPr="00095DCC">
        <w:rPr>
          <w:rFonts w:ascii="Times New Roman" w:hAnsi="Times New Roman"/>
        </w:rPr>
        <w:t xml:space="preserve">. </w:t>
      </w:r>
      <w:r w:rsidR="004169D3" w:rsidRPr="00095DCC">
        <w:rPr>
          <w:rFonts w:ascii="Times New Roman" w:hAnsi="Times New Roman"/>
        </w:rPr>
        <w:t>T</w:t>
      </w:r>
      <w:r w:rsidR="006F457B" w:rsidRPr="00095DCC">
        <w:rPr>
          <w:rFonts w:ascii="Times New Roman" w:hAnsi="Times New Roman"/>
        </w:rPr>
        <w:t>he choreography is a series of</w:t>
      </w:r>
      <w:r w:rsidR="004169D3" w:rsidRPr="00095DCC">
        <w:rPr>
          <w:rFonts w:ascii="Times New Roman" w:hAnsi="Times New Roman"/>
        </w:rPr>
        <w:t xml:space="preserve"> poses that </w:t>
      </w:r>
      <w:r w:rsidR="00DC4926" w:rsidRPr="00095DCC">
        <w:rPr>
          <w:rFonts w:ascii="Times New Roman" w:hAnsi="Times New Roman"/>
        </w:rPr>
        <w:t>mimic</w:t>
      </w:r>
      <w:r w:rsidR="004169D3" w:rsidRPr="00095DCC">
        <w:rPr>
          <w:rFonts w:ascii="Times New Roman" w:hAnsi="Times New Roman"/>
        </w:rPr>
        <w:t xml:space="preserve"> the </w:t>
      </w:r>
      <w:r w:rsidR="004169D3" w:rsidRPr="00095DCC">
        <w:rPr>
          <w:rFonts w:ascii="Times New Roman" w:hAnsi="Times New Roman"/>
          <w:i/>
          <w:iCs/>
        </w:rPr>
        <w:t>S</w:t>
      </w:r>
      <w:r w:rsidR="004169D3" w:rsidRPr="00095DCC">
        <w:rPr>
          <w:rFonts w:ascii="Times New Roman" w:hAnsi="Times New Roman"/>
        </w:rPr>
        <w:t xml:space="preserve">-curve in Greek sculptures of the body and the </w:t>
      </w:r>
      <w:r w:rsidR="00DC4926" w:rsidRPr="00095DCC">
        <w:rPr>
          <w:rFonts w:ascii="Times New Roman" w:hAnsi="Times New Roman"/>
        </w:rPr>
        <w:t xml:space="preserve">open, </w:t>
      </w:r>
      <w:r w:rsidR="006F457B" w:rsidRPr="00095DCC">
        <w:rPr>
          <w:rFonts w:ascii="Times New Roman" w:hAnsi="Times New Roman"/>
        </w:rPr>
        <w:t>two-dimensional quality</w:t>
      </w:r>
      <w:r w:rsidR="004169D3" w:rsidRPr="00095DCC">
        <w:rPr>
          <w:rFonts w:ascii="Times New Roman" w:hAnsi="Times New Roman"/>
        </w:rPr>
        <w:t xml:space="preserve"> of fi</w:t>
      </w:r>
      <w:r w:rsidR="006F457B" w:rsidRPr="00095DCC">
        <w:rPr>
          <w:rFonts w:ascii="Times New Roman" w:hAnsi="Times New Roman"/>
        </w:rPr>
        <w:t>gures in ancient frescoes</w:t>
      </w:r>
      <w:r w:rsidR="004169D3" w:rsidRPr="00095DCC">
        <w:rPr>
          <w:rFonts w:ascii="Times New Roman" w:hAnsi="Times New Roman"/>
        </w:rPr>
        <w:t xml:space="preserve">. </w:t>
      </w:r>
    </w:p>
    <w:p w14:paraId="2E8107AF" w14:textId="77777777" w:rsidR="004169D3" w:rsidRPr="00095DCC" w:rsidRDefault="004169D3" w:rsidP="004169D3">
      <w:pPr>
        <w:spacing w:after="0"/>
        <w:rPr>
          <w:rFonts w:ascii="Times New Roman" w:hAnsi="Times New Roman"/>
        </w:rPr>
      </w:pPr>
    </w:p>
    <w:p w14:paraId="271081B8" w14:textId="77777777" w:rsidR="00730E4E" w:rsidRPr="00095DCC" w:rsidRDefault="006F457B" w:rsidP="006F457B">
      <w:pPr>
        <w:spacing w:after="0"/>
        <w:rPr>
          <w:rFonts w:ascii="Times New Roman" w:hAnsi="Times New Roman"/>
          <w:b/>
        </w:rPr>
      </w:pPr>
      <w:r w:rsidRPr="00095DCC">
        <w:rPr>
          <w:rFonts w:ascii="Times New Roman" w:hAnsi="Times New Roman"/>
        </w:rPr>
        <w:t xml:space="preserve">Duncan continued </w:t>
      </w:r>
      <w:r w:rsidR="000053B3" w:rsidRPr="00095DCC">
        <w:rPr>
          <w:rFonts w:ascii="Times New Roman" w:hAnsi="Times New Roman"/>
        </w:rPr>
        <w:t>studying</w:t>
      </w:r>
      <w:r w:rsidRPr="00095DCC">
        <w:rPr>
          <w:rFonts w:ascii="Times New Roman" w:hAnsi="Times New Roman"/>
        </w:rPr>
        <w:t xml:space="preserve"> statuary after 1900 at the Louvre in</w:t>
      </w:r>
      <w:r w:rsidR="004169D3" w:rsidRPr="00095DCC">
        <w:rPr>
          <w:rFonts w:ascii="Times New Roman" w:hAnsi="Times New Roman"/>
        </w:rPr>
        <w:t xml:space="preserve"> </w:t>
      </w:r>
      <w:r w:rsidRPr="00095DCC">
        <w:rPr>
          <w:rFonts w:ascii="Times New Roman" w:hAnsi="Times New Roman"/>
        </w:rPr>
        <w:t>Paris, where she m</w:t>
      </w:r>
      <w:r w:rsidR="00CF4EC9" w:rsidRPr="00095DCC">
        <w:rPr>
          <w:rFonts w:ascii="Times New Roman" w:hAnsi="Times New Roman"/>
        </w:rPr>
        <w:t xml:space="preserve">et the sculptor </w:t>
      </w:r>
      <w:proofErr w:type="spellStart"/>
      <w:r w:rsidR="00CF4EC9" w:rsidRPr="00095DCC">
        <w:rPr>
          <w:rFonts w:ascii="Times New Roman" w:hAnsi="Times New Roman"/>
        </w:rPr>
        <w:t>Auguste</w:t>
      </w:r>
      <w:proofErr w:type="spellEnd"/>
      <w:r w:rsidR="00CF4EC9" w:rsidRPr="00095DCC">
        <w:rPr>
          <w:rFonts w:ascii="Times New Roman" w:hAnsi="Times New Roman"/>
        </w:rPr>
        <w:t xml:space="preserve"> Rodin, who</w:t>
      </w:r>
      <w:r w:rsidRPr="00095DCC">
        <w:rPr>
          <w:rFonts w:ascii="Times New Roman" w:hAnsi="Times New Roman"/>
        </w:rPr>
        <w:t xml:space="preserve"> befriended and sketched</w:t>
      </w:r>
      <w:r w:rsidR="004169D3" w:rsidRPr="00095DCC">
        <w:rPr>
          <w:rFonts w:ascii="Times New Roman" w:hAnsi="Times New Roman"/>
        </w:rPr>
        <w:t xml:space="preserve"> </w:t>
      </w:r>
      <w:r w:rsidR="00CF4EC9" w:rsidRPr="00095DCC">
        <w:rPr>
          <w:rFonts w:ascii="Times New Roman" w:hAnsi="Times New Roman"/>
        </w:rPr>
        <w:t>Duncan.</w:t>
      </w:r>
      <w:r w:rsidRPr="00095DCC">
        <w:rPr>
          <w:rFonts w:ascii="Times New Roman" w:hAnsi="Times New Roman"/>
        </w:rPr>
        <w:t xml:space="preserve"> </w:t>
      </w:r>
      <w:r w:rsidR="00CF4EC9" w:rsidRPr="00095DCC">
        <w:rPr>
          <w:rFonts w:ascii="Times New Roman" w:hAnsi="Times New Roman"/>
        </w:rPr>
        <w:t>S</w:t>
      </w:r>
      <w:r w:rsidR="00DC4926" w:rsidRPr="00095DCC">
        <w:rPr>
          <w:rFonts w:ascii="Times New Roman" w:hAnsi="Times New Roman"/>
        </w:rPr>
        <w:t>he</w:t>
      </w:r>
      <w:r w:rsidRPr="00095DCC">
        <w:rPr>
          <w:rFonts w:ascii="Times New Roman" w:hAnsi="Times New Roman"/>
        </w:rPr>
        <w:t xml:space="preserve"> incorporated gestures from Rodin’s </w:t>
      </w:r>
      <w:r w:rsidRPr="00095DCC">
        <w:rPr>
          <w:rFonts w:ascii="Times New Roman" w:hAnsi="Times New Roman"/>
          <w:i/>
          <w:iCs/>
        </w:rPr>
        <w:lastRenderedPageBreak/>
        <w:t>Gates of</w:t>
      </w:r>
      <w:r w:rsidR="004169D3" w:rsidRPr="00095DCC">
        <w:rPr>
          <w:rFonts w:ascii="Times New Roman" w:hAnsi="Times New Roman"/>
        </w:rPr>
        <w:t xml:space="preserve"> </w:t>
      </w:r>
      <w:r w:rsidRPr="00095DCC">
        <w:rPr>
          <w:rFonts w:ascii="Times New Roman" w:hAnsi="Times New Roman"/>
          <w:i/>
          <w:iCs/>
        </w:rPr>
        <w:t xml:space="preserve">Hell </w:t>
      </w:r>
      <w:r w:rsidR="00CF4EC9" w:rsidRPr="00095DCC">
        <w:rPr>
          <w:rFonts w:ascii="Times New Roman" w:hAnsi="Times New Roman"/>
          <w:iCs/>
        </w:rPr>
        <w:t xml:space="preserve">(begun in 1880) </w:t>
      </w:r>
      <w:r w:rsidRPr="00095DCC">
        <w:rPr>
          <w:rFonts w:ascii="Times New Roman" w:hAnsi="Times New Roman"/>
        </w:rPr>
        <w:t xml:space="preserve">into </w:t>
      </w:r>
      <w:r w:rsidR="00DC4926" w:rsidRPr="00095DCC">
        <w:rPr>
          <w:rFonts w:ascii="Times New Roman" w:hAnsi="Times New Roman"/>
        </w:rPr>
        <w:t>her</w:t>
      </w:r>
      <w:r w:rsidRPr="00095DCC">
        <w:rPr>
          <w:rFonts w:ascii="Times New Roman" w:hAnsi="Times New Roman"/>
        </w:rPr>
        <w:t xml:space="preserve"> </w:t>
      </w:r>
      <w:r w:rsidRPr="00095DCC">
        <w:rPr>
          <w:rFonts w:ascii="Times New Roman" w:hAnsi="Times New Roman"/>
          <w:i/>
          <w:iCs/>
        </w:rPr>
        <w:t xml:space="preserve">Furies </w:t>
      </w:r>
      <w:r w:rsidRPr="00095DCC">
        <w:rPr>
          <w:rFonts w:ascii="Times New Roman" w:hAnsi="Times New Roman"/>
        </w:rPr>
        <w:t xml:space="preserve">(1911). Unlike the sequenced posing of </w:t>
      </w:r>
      <w:r w:rsidRPr="00095DCC">
        <w:rPr>
          <w:rFonts w:ascii="Times New Roman" w:hAnsi="Times New Roman"/>
          <w:i/>
          <w:iCs/>
        </w:rPr>
        <w:t>Tanagra</w:t>
      </w:r>
      <w:r w:rsidR="004169D3" w:rsidRPr="00095DCC">
        <w:rPr>
          <w:rFonts w:ascii="Times New Roman" w:hAnsi="Times New Roman"/>
        </w:rPr>
        <w:t xml:space="preserve"> </w:t>
      </w:r>
      <w:r w:rsidRPr="00095DCC">
        <w:rPr>
          <w:rFonts w:ascii="Times New Roman" w:hAnsi="Times New Roman"/>
          <w:i/>
          <w:iCs/>
        </w:rPr>
        <w:t>Figures</w:t>
      </w:r>
      <w:r w:rsidRPr="00095DCC">
        <w:rPr>
          <w:rFonts w:ascii="Times New Roman" w:hAnsi="Times New Roman"/>
        </w:rPr>
        <w:t xml:space="preserve">, </w:t>
      </w:r>
      <w:r w:rsidRPr="00095DCC">
        <w:rPr>
          <w:rFonts w:ascii="Times New Roman" w:hAnsi="Times New Roman"/>
          <w:i/>
          <w:iCs/>
        </w:rPr>
        <w:t xml:space="preserve">Furies </w:t>
      </w:r>
      <w:r w:rsidRPr="00095DCC">
        <w:rPr>
          <w:rFonts w:ascii="Times New Roman" w:hAnsi="Times New Roman"/>
        </w:rPr>
        <w:t xml:space="preserve">quickly strikes </w:t>
      </w:r>
      <w:r w:rsidR="004169D3" w:rsidRPr="00095DCC">
        <w:rPr>
          <w:rFonts w:ascii="Times New Roman" w:hAnsi="Times New Roman"/>
        </w:rPr>
        <w:t xml:space="preserve">tortured </w:t>
      </w:r>
      <w:r w:rsidRPr="00095DCC">
        <w:rPr>
          <w:rFonts w:ascii="Times New Roman" w:hAnsi="Times New Roman"/>
        </w:rPr>
        <w:t xml:space="preserve">postures </w:t>
      </w:r>
      <w:r w:rsidR="00A5454F" w:rsidRPr="00095DCC">
        <w:rPr>
          <w:rFonts w:ascii="Times New Roman" w:hAnsi="Times New Roman"/>
        </w:rPr>
        <w:t xml:space="preserve">from the sculpture </w:t>
      </w:r>
      <w:r w:rsidRPr="00095DCC">
        <w:rPr>
          <w:rFonts w:ascii="Times New Roman" w:hAnsi="Times New Roman"/>
        </w:rPr>
        <w:t>and invents</w:t>
      </w:r>
      <w:r w:rsidR="004169D3" w:rsidRPr="00095DCC">
        <w:rPr>
          <w:rFonts w:ascii="Times New Roman" w:hAnsi="Times New Roman"/>
        </w:rPr>
        <w:t xml:space="preserve"> movement for</w:t>
      </w:r>
      <w:r w:rsidR="00A5454F" w:rsidRPr="00095DCC">
        <w:rPr>
          <w:rFonts w:ascii="Times New Roman" w:hAnsi="Times New Roman"/>
        </w:rPr>
        <w:t xml:space="preserve"> its still</w:t>
      </w:r>
      <w:r w:rsidR="004169D3" w:rsidRPr="00095DCC">
        <w:rPr>
          <w:rFonts w:ascii="Times New Roman" w:hAnsi="Times New Roman"/>
        </w:rPr>
        <w:t xml:space="preserve"> fi</w:t>
      </w:r>
      <w:r w:rsidRPr="00095DCC">
        <w:rPr>
          <w:rFonts w:ascii="Times New Roman" w:hAnsi="Times New Roman"/>
        </w:rPr>
        <w:t>gures</w:t>
      </w:r>
      <w:r w:rsidR="00A5454F" w:rsidRPr="00095DCC">
        <w:rPr>
          <w:rFonts w:ascii="Times New Roman" w:hAnsi="Times New Roman"/>
        </w:rPr>
        <w:t xml:space="preserve">. </w:t>
      </w:r>
      <w:r w:rsidRPr="00095DCC">
        <w:rPr>
          <w:rFonts w:ascii="Times New Roman" w:hAnsi="Times New Roman"/>
        </w:rPr>
        <w:t>Belying caricatures of her dance as monolithically</w:t>
      </w:r>
      <w:r w:rsidR="004169D3" w:rsidRPr="00095DCC">
        <w:rPr>
          <w:rFonts w:ascii="Times New Roman" w:hAnsi="Times New Roman"/>
        </w:rPr>
        <w:t xml:space="preserve"> nymph-like</w:t>
      </w:r>
      <w:r w:rsidRPr="00095DCC">
        <w:rPr>
          <w:rFonts w:ascii="Times New Roman" w:hAnsi="Times New Roman"/>
        </w:rPr>
        <w:t xml:space="preserve">, </w:t>
      </w:r>
      <w:r w:rsidRPr="00095DCC">
        <w:rPr>
          <w:rFonts w:ascii="Times New Roman" w:hAnsi="Times New Roman"/>
          <w:i/>
          <w:iCs/>
        </w:rPr>
        <w:t xml:space="preserve">Furies </w:t>
      </w:r>
      <w:r w:rsidRPr="00095DCC">
        <w:rPr>
          <w:rFonts w:ascii="Times New Roman" w:hAnsi="Times New Roman"/>
        </w:rPr>
        <w:t xml:space="preserve">explores </w:t>
      </w:r>
      <w:proofErr w:type="spellStart"/>
      <w:r w:rsidRPr="00095DCC">
        <w:rPr>
          <w:rFonts w:ascii="Times New Roman" w:hAnsi="Times New Roman"/>
        </w:rPr>
        <w:t>weigh</w:t>
      </w:r>
      <w:r w:rsidR="004169D3" w:rsidRPr="00095DCC">
        <w:rPr>
          <w:rFonts w:ascii="Times New Roman" w:hAnsi="Times New Roman"/>
        </w:rPr>
        <w:t>tedness</w:t>
      </w:r>
      <w:proofErr w:type="spellEnd"/>
      <w:r w:rsidR="004169D3" w:rsidRPr="00095DCC">
        <w:rPr>
          <w:rFonts w:ascii="Times New Roman" w:hAnsi="Times New Roman"/>
        </w:rPr>
        <w:t xml:space="preserve">, bodily contortions, </w:t>
      </w:r>
      <w:proofErr w:type="spellStart"/>
      <w:r w:rsidR="004169D3" w:rsidRPr="00095DCC">
        <w:rPr>
          <w:rFonts w:ascii="Times New Roman" w:hAnsi="Times New Roman"/>
        </w:rPr>
        <w:t>fl</w:t>
      </w:r>
      <w:r w:rsidRPr="00095DCC">
        <w:rPr>
          <w:rFonts w:ascii="Times New Roman" w:hAnsi="Times New Roman"/>
        </w:rPr>
        <w:t>oorwork</w:t>
      </w:r>
      <w:proofErr w:type="spellEnd"/>
      <w:r w:rsidRPr="00095DCC">
        <w:rPr>
          <w:rFonts w:ascii="Times New Roman" w:hAnsi="Times New Roman"/>
        </w:rPr>
        <w:t>,</w:t>
      </w:r>
      <w:r w:rsidR="004169D3" w:rsidRPr="00095DCC">
        <w:rPr>
          <w:rFonts w:ascii="Times New Roman" w:hAnsi="Times New Roman"/>
        </w:rPr>
        <w:t xml:space="preserve"> </w:t>
      </w:r>
      <w:r w:rsidRPr="00095DCC">
        <w:rPr>
          <w:rFonts w:ascii="Times New Roman" w:hAnsi="Times New Roman"/>
        </w:rPr>
        <w:t>and falls—movement innovations that dance history</w:t>
      </w:r>
      <w:r w:rsidR="004169D3" w:rsidRPr="00095DCC">
        <w:rPr>
          <w:rFonts w:ascii="Times New Roman" w:hAnsi="Times New Roman"/>
        </w:rPr>
        <w:t xml:space="preserve"> has often attributed</w:t>
      </w:r>
      <w:r w:rsidRPr="00095DCC">
        <w:rPr>
          <w:rFonts w:ascii="Times New Roman" w:hAnsi="Times New Roman"/>
        </w:rPr>
        <w:t xml:space="preserve"> to</w:t>
      </w:r>
      <w:r w:rsidR="004169D3" w:rsidRPr="00095DCC">
        <w:rPr>
          <w:rFonts w:ascii="Times New Roman" w:hAnsi="Times New Roman"/>
        </w:rPr>
        <w:t xml:space="preserve"> </w:t>
      </w:r>
      <w:r w:rsidR="00CF4EC9" w:rsidRPr="00095DCC">
        <w:rPr>
          <w:rFonts w:ascii="Times New Roman" w:hAnsi="Times New Roman"/>
        </w:rPr>
        <w:t>later figures</w:t>
      </w:r>
      <w:r w:rsidRPr="00095DCC">
        <w:rPr>
          <w:rFonts w:ascii="Times New Roman" w:hAnsi="Times New Roman"/>
        </w:rPr>
        <w:t>.</w:t>
      </w:r>
      <w:r w:rsidR="00F52E9C" w:rsidRPr="00095DCC">
        <w:rPr>
          <w:rFonts w:ascii="Times New Roman" w:hAnsi="Times New Roman"/>
        </w:rPr>
        <w:t xml:space="preserve"> </w:t>
      </w:r>
    </w:p>
    <w:p w14:paraId="3F4D2BB6" w14:textId="77777777" w:rsidR="006F457B" w:rsidRPr="00095DCC" w:rsidRDefault="006F457B" w:rsidP="006F457B">
      <w:pPr>
        <w:spacing w:after="0"/>
        <w:rPr>
          <w:rFonts w:ascii="Times New Roman" w:hAnsi="Times New Roman"/>
        </w:rPr>
      </w:pPr>
    </w:p>
    <w:p w14:paraId="0E92C3FB" w14:textId="3F59F1B0" w:rsidR="006F457B" w:rsidRPr="00095DCC" w:rsidRDefault="004038ED" w:rsidP="006F457B">
      <w:pPr>
        <w:spacing w:after="0"/>
        <w:rPr>
          <w:rFonts w:ascii="Times New Roman" w:hAnsi="Times New Roman"/>
        </w:rPr>
      </w:pPr>
      <w:r w:rsidRPr="00095DCC">
        <w:rPr>
          <w:rFonts w:ascii="Times New Roman" w:hAnsi="Times New Roman"/>
        </w:rPr>
        <w:t xml:space="preserve">Duncan </w:t>
      </w:r>
      <w:r w:rsidR="00A5454F" w:rsidRPr="00095DCC">
        <w:rPr>
          <w:rFonts w:ascii="Times New Roman" w:hAnsi="Times New Roman"/>
        </w:rPr>
        <w:t xml:space="preserve">vocally </w:t>
      </w:r>
      <w:r w:rsidRPr="00095DCC">
        <w:rPr>
          <w:rFonts w:ascii="Times New Roman" w:hAnsi="Times New Roman"/>
        </w:rPr>
        <w:t xml:space="preserve">rejected </w:t>
      </w:r>
      <w:r w:rsidR="00016B16" w:rsidRPr="00095DCC">
        <w:rPr>
          <w:rFonts w:ascii="Times New Roman" w:hAnsi="Times New Roman"/>
        </w:rPr>
        <w:t xml:space="preserve">the </w:t>
      </w:r>
      <w:r w:rsidR="00CF4EC9" w:rsidRPr="00095DCC">
        <w:rPr>
          <w:rFonts w:ascii="Times New Roman" w:hAnsi="Times New Roman"/>
        </w:rPr>
        <w:t>other</w:t>
      </w:r>
      <w:r w:rsidRPr="00095DCC">
        <w:rPr>
          <w:rFonts w:ascii="Times New Roman" w:hAnsi="Times New Roman"/>
        </w:rPr>
        <w:t xml:space="preserve"> dance forms of her period</w:t>
      </w:r>
      <w:r w:rsidR="00A5454F" w:rsidRPr="00095DCC">
        <w:rPr>
          <w:rFonts w:ascii="Times New Roman" w:hAnsi="Times New Roman"/>
        </w:rPr>
        <w:t xml:space="preserve"> even as she borrowed </w:t>
      </w:r>
      <w:r w:rsidR="00F52E9C" w:rsidRPr="00095DCC">
        <w:rPr>
          <w:rFonts w:ascii="Times New Roman" w:hAnsi="Times New Roman"/>
        </w:rPr>
        <w:t xml:space="preserve">from </w:t>
      </w:r>
      <w:r w:rsidR="00A5454F" w:rsidRPr="00095DCC">
        <w:rPr>
          <w:rFonts w:ascii="Times New Roman" w:hAnsi="Times New Roman"/>
        </w:rPr>
        <w:t>their techniques</w:t>
      </w:r>
      <w:r w:rsidRPr="00095DCC">
        <w:rPr>
          <w:rFonts w:ascii="Times New Roman" w:hAnsi="Times New Roman"/>
        </w:rPr>
        <w:t xml:space="preserve">. She </w:t>
      </w:r>
      <w:r w:rsidR="003C47D0" w:rsidRPr="00095DCC">
        <w:rPr>
          <w:rFonts w:ascii="Times New Roman" w:hAnsi="Times New Roman"/>
        </w:rPr>
        <w:t>claimed that</w:t>
      </w:r>
      <w:r w:rsidRPr="00095DCC">
        <w:rPr>
          <w:rFonts w:ascii="Times New Roman" w:hAnsi="Times New Roman"/>
        </w:rPr>
        <w:t xml:space="preserve"> ballet</w:t>
      </w:r>
      <w:r w:rsidR="00F52E9C" w:rsidRPr="00095DCC">
        <w:rPr>
          <w:rFonts w:ascii="Times New Roman" w:hAnsi="Times New Roman"/>
        </w:rPr>
        <w:t>’s</w:t>
      </w:r>
      <w:r w:rsidRPr="00095DCC">
        <w:rPr>
          <w:rFonts w:ascii="Times New Roman" w:hAnsi="Times New Roman"/>
        </w:rPr>
        <w:t xml:space="preserve"> </w:t>
      </w:r>
      <w:r w:rsidR="003C47D0" w:rsidRPr="00095DCC">
        <w:rPr>
          <w:rFonts w:ascii="Times New Roman" w:hAnsi="Times New Roman"/>
        </w:rPr>
        <w:t xml:space="preserve">rigid spine </w:t>
      </w:r>
      <w:r w:rsidR="00762AB6" w:rsidRPr="00095DCC">
        <w:rPr>
          <w:rFonts w:ascii="Times New Roman" w:hAnsi="Times New Roman"/>
        </w:rPr>
        <w:t>was puppet-like and</w:t>
      </w:r>
      <w:r w:rsidR="003C47D0" w:rsidRPr="00095DCC">
        <w:rPr>
          <w:rFonts w:ascii="Times New Roman" w:hAnsi="Times New Roman"/>
        </w:rPr>
        <w:t xml:space="preserve"> unnatural</w:t>
      </w:r>
      <w:r w:rsidRPr="00095DCC">
        <w:rPr>
          <w:rFonts w:ascii="Times New Roman" w:hAnsi="Times New Roman"/>
        </w:rPr>
        <w:t xml:space="preserve">; she argued that originality is undermined by any movement system, including </w:t>
      </w:r>
      <w:proofErr w:type="spellStart"/>
      <w:r w:rsidRPr="00095DCC">
        <w:rPr>
          <w:rFonts w:ascii="Times New Roman" w:hAnsi="Times New Roman"/>
        </w:rPr>
        <w:t>Delsart</w:t>
      </w:r>
      <w:r w:rsidR="00A5454F" w:rsidRPr="00095DCC">
        <w:rPr>
          <w:rFonts w:ascii="Times New Roman" w:hAnsi="Times New Roman"/>
        </w:rPr>
        <w:t>ism</w:t>
      </w:r>
      <w:proofErr w:type="spellEnd"/>
      <w:r w:rsidRPr="00095DCC">
        <w:rPr>
          <w:rFonts w:ascii="Times New Roman" w:hAnsi="Times New Roman"/>
        </w:rPr>
        <w:t xml:space="preserve">; she criticized the </w:t>
      </w:r>
      <w:r w:rsidR="00CF4EC9" w:rsidRPr="00095DCC">
        <w:rPr>
          <w:rFonts w:ascii="Times New Roman" w:hAnsi="Times New Roman"/>
        </w:rPr>
        <w:t xml:space="preserve">skirt dancers, </w:t>
      </w:r>
      <w:r w:rsidRPr="00095DCC">
        <w:rPr>
          <w:rFonts w:ascii="Times New Roman" w:hAnsi="Times New Roman"/>
        </w:rPr>
        <w:t>chorus girls</w:t>
      </w:r>
      <w:r w:rsidR="00CF4EC9" w:rsidRPr="00095DCC">
        <w:rPr>
          <w:rFonts w:ascii="Times New Roman" w:hAnsi="Times New Roman"/>
        </w:rPr>
        <w:t>,</w:t>
      </w:r>
      <w:r w:rsidRPr="00095DCC">
        <w:rPr>
          <w:rFonts w:ascii="Times New Roman" w:hAnsi="Times New Roman"/>
        </w:rPr>
        <w:t xml:space="preserve"> and Salomé dancers for their </w:t>
      </w:r>
      <w:r w:rsidR="003C47D0" w:rsidRPr="00095DCC">
        <w:rPr>
          <w:rFonts w:ascii="Times New Roman" w:hAnsi="Times New Roman"/>
        </w:rPr>
        <w:t xml:space="preserve">false, </w:t>
      </w:r>
      <w:r w:rsidRPr="00095DCC">
        <w:rPr>
          <w:rFonts w:ascii="Times New Roman" w:hAnsi="Times New Roman"/>
        </w:rPr>
        <w:t xml:space="preserve">erotic displays; she argued </w:t>
      </w:r>
      <w:r w:rsidR="00CF4EC9" w:rsidRPr="00095DCC">
        <w:rPr>
          <w:rFonts w:ascii="Times New Roman" w:hAnsi="Times New Roman"/>
        </w:rPr>
        <w:t xml:space="preserve">against any </w:t>
      </w:r>
      <w:r w:rsidRPr="00095DCC">
        <w:rPr>
          <w:rFonts w:ascii="Times New Roman" w:hAnsi="Times New Roman"/>
        </w:rPr>
        <w:t>apparat</w:t>
      </w:r>
      <w:r w:rsidR="003C47D0" w:rsidRPr="00095DCC">
        <w:rPr>
          <w:rFonts w:ascii="Times New Roman" w:hAnsi="Times New Roman"/>
        </w:rPr>
        <w:t xml:space="preserve">us that concealed or embellished </w:t>
      </w:r>
      <w:r w:rsidRPr="00095DCC">
        <w:rPr>
          <w:rFonts w:ascii="Times New Roman" w:hAnsi="Times New Roman"/>
        </w:rPr>
        <w:t>the</w:t>
      </w:r>
      <w:r w:rsidR="00A5454F" w:rsidRPr="00095DCC">
        <w:rPr>
          <w:rFonts w:ascii="Times New Roman" w:hAnsi="Times New Roman"/>
        </w:rPr>
        <w:t xml:space="preserve"> body. Duncan’s</w:t>
      </w:r>
      <w:r w:rsidRPr="00095DCC">
        <w:rPr>
          <w:rFonts w:ascii="Times New Roman" w:hAnsi="Times New Roman"/>
        </w:rPr>
        <w:t xml:space="preserve"> autobiography claims that her only dance masters were </w:t>
      </w:r>
      <w:r w:rsidR="00A5454F" w:rsidRPr="00095DCC">
        <w:rPr>
          <w:rFonts w:ascii="Times New Roman" w:hAnsi="Times New Roman"/>
        </w:rPr>
        <w:t>famous</w:t>
      </w:r>
      <w:r w:rsidRPr="00095DCC">
        <w:rPr>
          <w:rFonts w:ascii="Times New Roman" w:hAnsi="Times New Roman"/>
        </w:rPr>
        <w:t xml:space="preserve"> philosophers and writers including </w:t>
      </w:r>
      <w:r w:rsidR="009B160D" w:rsidRPr="00095DCC">
        <w:rPr>
          <w:rFonts w:ascii="Times New Roman" w:hAnsi="Times New Roman"/>
        </w:rPr>
        <w:t xml:space="preserve">the poet </w:t>
      </w:r>
      <w:r w:rsidRPr="00095DCC">
        <w:rPr>
          <w:rFonts w:ascii="Times New Roman" w:hAnsi="Times New Roman"/>
        </w:rPr>
        <w:t>Walt Whitman</w:t>
      </w:r>
      <w:r w:rsidR="00215791">
        <w:rPr>
          <w:rFonts w:ascii="Times New Roman" w:hAnsi="Times New Roman"/>
        </w:rPr>
        <w:t>,</w:t>
      </w:r>
      <w:r w:rsidRPr="00095DCC">
        <w:rPr>
          <w:rFonts w:ascii="Times New Roman" w:hAnsi="Times New Roman"/>
        </w:rPr>
        <w:t xml:space="preserve"> who celebrated a unique American self, </w:t>
      </w:r>
      <w:r w:rsidR="006F457B" w:rsidRPr="00095DCC">
        <w:rPr>
          <w:rFonts w:ascii="Times New Roman" w:hAnsi="Times New Roman"/>
        </w:rPr>
        <w:t>the</w:t>
      </w:r>
      <w:r w:rsidRPr="00095DCC">
        <w:rPr>
          <w:rFonts w:ascii="Times New Roman" w:hAnsi="Times New Roman"/>
        </w:rPr>
        <w:t xml:space="preserve"> German</w:t>
      </w:r>
      <w:r w:rsidR="006F457B" w:rsidRPr="00095DCC">
        <w:rPr>
          <w:rFonts w:ascii="Times New Roman" w:hAnsi="Times New Roman"/>
        </w:rPr>
        <w:t xml:space="preserve"> evolut</w:t>
      </w:r>
      <w:r w:rsidRPr="00095DCC">
        <w:rPr>
          <w:rFonts w:ascii="Times New Roman" w:hAnsi="Times New Roman"/>
        </w:rPr>
        <w:t>ionary scientist Ernst Haeckel</w:t>
      </w:r>
      <w:r w:rsidR="00215791">
        <w:rPr>
          <w:rFonts w:ascii="Times New Roman" w:hAnsi="Times New Roman"/>
        </w:rPr>
        <w:t xml:space="preserve">, </w:t>
      </w:r>
      <w:r w:rsidRPr="00095DCC">
        <w:rPr>
          <w:rFonts w:ascii="Times New Roman" w:hAnsi="Times New Roman"/>
        </w:rPr>
        <w:t xml:space="preserve">who advanced a </w:t>
      </w:r>
      <w:r w:rsidR="009B160D" w:rsidRPr="00095DCC">
        <w:rPr>
          <w:rFonts w:ascii="Times New Roman" w:hAnsi="Times New Roman"/>
        </w:rPr>
        <w:t xml:space="preserve">monistic theory of body and spirit, and the </w:t>
      </w:r>
      <w:r w:rsidR="00DB0A20" w:rsidRPr="00095DCC">
        <w:rPr>
          <w:rFonts w:ascii="Times New Roman" w:hAnsi="Times New Roman"/>
        </w:rPr>
        <w:t>German philosopher</w:t>
      </w:r>
      <w:r w:rsidR="006F457B" w:rsidRPr="00095DCC">
        <w:rPr>
          <w:rFonts w:ascii="Times New Roman" w:hAnsi="Times New Roman"/>
        </w:rPr>
        <w:t xml:space="preserve"> Friedrich</w:t>
      </w:r>
      <w:r w:rsidR="00DB0A20" w:rsidRPr="00095DCC">
        <w:rPr>
          <w:rFonts w:ascii="Times New Roman" w:hAnsi="Times New Roman"/>
        </w:rPr>
        <w:t xml:space="preserve"> Nietzsche</w:t>
      </w:r>
      <w:r w:rsidR="00215791">
        <w:rPr>
          <w:rFonts w:ascii="Times New Roman" w:hAnsi="Times New Roman"/>
        </w:rPr>
        <w:t>,</w:t>
      </w:r>
      <w:r w:rsidR="009B160D" w:rsidRPr="00095DCC">
        <w:rPr>
          <w:rFonts w:ascii="Times New Roman" w:hAnsi="Times New Roman"/>
        </w:rPr>
        <w:t xml:space="preserve"> </w:t>
      </w:r>
      <w:r w:rsidR="00DB0A20" w:rsidRPr="00095DCC">
        <w:rPr>
          <w:rFonts w:ascii="Times New Roman" w:hAnsi="Times New Roman"/>
        </w:rPr>
        <w:t xml:space="preserve">who </w:t>
      </w:r>
      <w:r w:rsidR="009B160D" w:rsidRPr="00095DCC">
        <w:rPr>
          <w:rFonts w:ascii="Times New Roman" w:hAnsi="Times New Roman"/>
        </w:rPr>
        <w:t xml:space="preserve">frequently </w:t>
      </w:r>
      <w:r w:rsidR="00A5454F" w:rsidRPr="00095DCC">
        <w:rPr>
          <w:rFonts w:ascii="Times New Roman" w:hAnsi="Times New Roman"/>
        </w:rPr>
        <w:t>referenced dance as an image of life-affirmation</w:t>
      </w:r>
      <w:r w:rsidR="009B160D" w:rsidRPr="00095DCC">
        <w:rPr>
          <w:rFonts w:ascii="Times New Roman" w:hAnsi="Times New Roman"/>
        </w:rPr>
        <w:t xml:space="preserve">. </w:t>
      </w:r>
      <w:r w:rsidR="00DB0A20" w:rsidRPr="00095DCC">
        <w:rPr>
          <w:rFonts w:ascii="Times New Roman" w:hAnsi="Times New Roman"/>
        </w:rPr>
        <w:t xml:space="preserve">These figures were all </w:t>
      </w:r>
      <w:r w:rsidR="00016B16" w:rsidRPr="00095DCC">
        <w:rPr>
          <w:rFonts w:ascii="Times New Roman" w:hAnsi="Times New Roman"/>
        </w:rPr>
        <w:t>famous</w:t>
      </w:r>
      <w:r w:rsidR="00CF4EC9" w:rsidRPr="00095DCC">
        <w:rPr>
          <w:rFonts w:ascii="Times New Roman" w:hAnsi="Times New Roman"/>
        </w:rPr>
        <w:t xml:space="preserve"> </w:t>
      </w:r>
      <w:r w:rsidR="00016B16" w:rsidRPr="00095DCC">
        <w:rPr>
          <w:rFonts w:ascii="Times New Roman" w:hAnsi="Times New Roman"/>
        </w:rPr>
        <w:t>during Duncan’s time, but she was innovative in that she translated</w:t>
      </w:r>
      <w:r w:rsidR="006F457B" w:rsidRPr="00095DCC">
        <w:rPr>
          <w:rFonts w:ascii="Times New Roman" w:hAnsi="Times New Roman"/>
        </w:rPr>
        <w:t xml:space="preserve"> </w:t>
      </w:r>
      <w:r w:rsidR="00DB0A20" w:rsidRPr="00095DCC">
        <w:rPr>
          <w:rFonts w:ascii="Times New Roman" w:hAnsi="Times New Roman"/>
        </w:rPr>
        <w:t>their ideas</w:t>
      </w:r>
      <w:r w:rsidR="006F457B" w:rsidRPr="00095DCC">
        <w:rPr>
          <w:rFonts w:ascii="Times New Roman" w:hAnsi="Times New Roman"/>
        </w:rPr>
        <w:t xml:space="preserve"> into choreography</w:t>
      </w:r>
      <w:r w:rsidR="00DB0A20" w:rsidRPr="00095DCC">
        <w:rPr>
          <w:rFonts w:ascii="Times New Roman" w:hAnsi="Times New Roman"/>
        </w:rPr>
        <w:t xml:space="preserve"> </w:t>
      </w:r>
      <w:r w:rsidR="00A5454F" w:rsidRPr="00095DCC">
        <w:rPr>
          <w:rFonts w:ascii="Times New Roman" w:hAnsi="Times New Roman"/>
        </w:rPr>
        <w:t>and</w:t>
      </w:r>
      <w:r w:rsidR="006F457B" w:rsidRPr="00095DCC">
        <w:rPr>
          <w:rFonts w:ascii="Times New Roman" w:hAnsi="Times New Roman"/>
        </w:rPr>
        <w:t xml:space="preserve"> dance technique. </w:t>
      </w:r>
    </w:p>
    <w:p w14:paraId="2F752603" w14:textId="77777777" w:rsidR="006F457B" w:rsidRPr="00095DCC" w:rsidRDefault="006F457B" w:rsidP="006F457B">
      <w:pPr>
        <w:spacing w:after="0"/>
        <w:rPr>
          <w:rFonts w:ascii="Times New Roman" w:hAnsi="Times New Roman"/>
        </w:rPr>
      </w:pPr>
    </w:p>
    <w:p w14:paraId="3C4012E9" w14:textId="56B14965" w:rsidR="00C721A6" w:rsidRPr="00095DCC" w:rsidRDefault="00C721A6" w:rsidP="006F457B">
      <w:pPr>
        <w:spacing w:after="0"/>
        <w:rPr>
          <w:rFonts w:ascii="Times New Roman" w:hAnsi="Times New Roman"/>
          <w:b/>
        </w:rPr>
      </w:pPr>
      <w:r w:rsidRPr="00095DCC">
        <w:rPr>
          <w:rFonts w:ascii="Times New Roman" w:hAnsi="Times New Roman"/>
          <w:b/>
        </w:rPr>
        <w:t xml:space="preserve">Major contributions to the </w:t>
      </w:r>
      <w:r w:rsidR="00AF2CE1">
        <w:rPr>
          <w:rFonts w:ascii="Times New Roman" w:hAnsi="Times New Roman"/>
          <w:b/>
        </w:rPr>
        <w:t>F</w:t>
      </w:r>
      <w:r w:rsidR="00AF2CE1" w:rsidRPr="00095DCC">
        <w:rPr>
          <w:rFonts w:ascii="Times New Roman" w:hAnsi="Times New Roman"/>
          <w:b/>
        </w:rPr>
        <w:t xml:space="preserve">ield </w:t>
      </w:r>
      <w:r w:rsidRPr="00095DCC">
        <w:rPr>
          <w:rFonts w:ascii="Times New Roman" w:hAnsi="Times New Roman"/>
          <w:b/>
        </w:rPr>
        <w:t xml:space="preserve">and to </w:t>
      </w:r>
      <w:r w:rsidR="00AF2CE1">
        <w:rPr>
          <w:rFonts w:ascii="Times New Roman" w:hAnsi="Times New Roman"/>
          <w:b/>
        </w:rPr>
        <w:t>M</w:t>
      </w:r>
      <w:r w:rsidR="00AF2CE1" w:rsidRPr="00095DCC">
        <w:rPr>
          <w:rFonts w:ascii="Times New Roman" w:hAnsi="Times New Roman"/>
          <w:b/>
        </w:rPr>
        <w:t>odernism</w:t>
      </w:r>
    </w:p>
    <w:p w14:paraId="1E2F2571" w14:textId="5D2147AE" w:rsidR="002B22C0" w:rsidRPr="00095DCC" w:rsidRDefault="00A5454F" w:rsidP="00F61BAC">
      <w:pPr>
        <w:spacing w:after="0"/>
        <w:rPr>
          <w:rFonts w:ascii="Times New Roman" w:hAnsi="Times New Roman"/>
        </w:rPr>
      </w:pPr>
      <w:r w:rsidRPr="00095DCC">
        <w:rPr>
          <w:rFonts w:ascii="Times New Roman" w:hAnsi="Times New Roman"/>
        </w:rPr>
        <w:t>W</w:t>
      </w:r>
      <w:r w:rsidR="00B808BB" w:rsidRPr="00095DCC">
        <w:rPr>
          <w:rFonts w:ascii="Times New Roman" w:hAnsi="Times New Roman"/>
        </w:rPr>
        <w:t xml:space="preserve">hen Duncan returned to </w:t>
      </w:r>
      <w:r w:rsidRPr="00095DCC">
        <w:rPr>
          <w:rFonts w:ascii="Times New Roman" w:hAnsi="Times New Roman"/>
        </w:rPr>
        <w:t xml:space="preserve">tour </w:t>
      </w:r>
      <w:r w:rsidR="00B808BB" w:rsidRPr="00095DCC">
        <w:rPr>
          <w:rFonts w:ascii="Times New Roman" w:hAnsi="Times New Roman"/>
        </w:rPr>
        <w:t xml:space="preserve">the U.S. </w:t>
      </w:r>
      <w:r w:rsidRPr="00095DCC">
        <w:rPr>
          <w:rFonts w:ascii="Times New Roman" w:hAnsi="Times New Roman"/>
        </w:rPr>
        <w:t>in 1908</w:t>
      </w:r>
      <w:r w:rsidR="00B808BB" w:rsidRPr="00095DCC">
        <w:rPr>
          <w:rFonts w:ascii="Times New Roman" w:hAnsi="Times New Roman"/>
        </w:rPr>
        <w:t>, she was already an international star. Modern dance was, then, an early t</w:t>
      </w:r>
      <w:r w:rsidR="002B22C0" w:rsidRPr="00095DCC">
        <w:rPr>
          <w:rFonts w:ascii="Times New Roman" w:hAnsi="Times New Roman"/>
        </w:rPr>
        <w:t>ransnational movement</w:t>
      </w:r>
      <w:r w:rsidR="00B808BB" w:rsidRPr="00095DCC">
        <w:rPr>
          <w:rFonts w:ascii="Times New Roman" w:hAnsi="Times New Roman"/>
        </w:rPr>
        <w:t xml:space="preserve"> </w:t>
      </w:r>
      <w:r w:rsidR="002B22C0" w:rsidRPr="00095DCC">
        <w:rPr>
          <w:rFonts w:ascii="Times New Roman" w:hAnsi="Times New Roman"/>
        </w:rPr>
        <w:t xml:space="preserve">that </w:t>
      </w:r>
      <w:r w:rsidR="00EB75A7" w:rsidRPr="00095DCC">
        <w:rPr>
          <w:rFonts w:ascii="Times New Roman" w:hAnsi="Times New Roman"/>
        </w:rPr>
        <w:t>influenced many different trajectories</w:t>
      </w:r>
      <w:r w:rsidR="00166E41" w:rsidRPr="00095DCC">
        <w:rPr>
          <w:rFonts w:ascii="Times New Roman" w:hAnsi="Times New Roman"/>
        </w:rPr>
        <w:t xml:space="preserve"> of modernism. </w:t>
      </w:r>
      <w:r w:rsidR="00A7211F" w:rsidRPr="00095DCC">
        <w:rPr>
          <w:rFonts w:ascii="Times New Roman" w:hAnsi="Times New Roman"/>
        </w:rPr>
        <w:t xml:space="preserve">Her choreography of mythic and primitive themes </w:t>
      </w:r>
      <w:r w:rsidR="005D754E" w:rsidRPr="00095DCC">
        <w:rPr>
          <w:rFonts w:ascii="Times New Roman" w:hAnsi="Times New Roman"/>
        </w:rPr>
        <w:t>encouraged</w:t>
      </w:r>
      <w:r w:rsidR="00A7211F" w:rsidRPr="00095DCC">
        <w:rPr>
          <w:rFonts w:ascii="Times New Roman" w:hAnsi="Times New Roman"/>
        </w:rPr>
        <w:t xml:space="preserve"> modern dance’s explorations of </w:t>
      </w:r>
      <w:r w:rsidR="00D72E3E" w:rsidRPr="00095DCC">
        <w:rPr>
          <w:rFonts w:ascii="Times New Roman" w:hAnsi="Times New Roman"/>
        </w:rPr>
        <w:t xml:space="preserve">foreign </w:t>
      </w:r>
      <w:r w:rsidR="00A7211F" w:rsidRPr="00095DCC">
        <w:rPr>
          <w:rFonts w:ascii="Times New Roman" w:hAnsi="Times New Roman"/>
        </w:rPr>
        <w:t>d</w:t>
      </w:r>
      <w:r w:rsidR="00D72E3E" w:rsidRPr="00095DCC">
        <w:rPr>
          <w:rFonts w:ascii="Times New Roman" w:hAnsi="Times New Roman"/>
        </w:rPr>
        <w:t>ance forms</w:t>
      </w:r>
      <w:r w:rsidR="00A7211F" w:rsidRPr="00095DCC">
        <w:rPr>
          <w:rFonts w:ascii="Times New Roman" w:hAnsi="Times New Roman"/>
        </w:rPr>
        <w:t xml:space="preserve">, as evident in Ruth St. Denis’s </w:t>
      </w:r>
      <w:proofErr w:type="spellStart"/>
      <w:r w:rsidR="003C47D0" w:rsidRPr="00095DCC">
        <w:rPr>
          <w:rFonts w:ascii="Times New Roman" w:hAnsi="Times New Roman"/>
          <w:i/>
        </w:rPr>
        <w:t>R</w:t>
      </w:r>
      <w:r w:rsidR="00A7211F" w:rsidRPr="00095DCC">
        <w:rPr>
          <w:rFonts w:ascii="Times New Roman" w:hAnsi="Times New Roman"/>
          <w:i/>
        </w:rPr>
        <w:t>adha</w:t>
      </w:r>
      <w:proofErr w:type="spellEnd"/>
      <w:r w:rsidR="00A7211F" w:rsidRPr="00095DCC">
        <w:rPr>
          <w:rFonts w:ascii="Times New Roman" w:hAnsi="Times New Roman"/>
          <w:i/>
        </w:rPr>
        <w:t xml:space="preserve"> </w:t>
      </w:r>
      <w:r w:rsidR="005D754E" w:rsidRPr="00095DCC">
        <w:rPr>
          <w:rFonts w:ascii="Times New Roman" w:hAnsi="Times New Roman"/>
        </w:rPr>
        <w:t>(</w:t>
      </w:r>
      <w:r w:rsidR="003C47D0" w:rsidRPr="00095DCC">
        <w:rPr>
          <w:rFonts w:ascii="Times New Roman" w:hAnsi="Times New Roman"/>
        </w:rPr>
        <w:t>1906</w:t>
      </w:r>
      <w:r w:rsidR="005D754E" w:rsidRPr="00095DCC">
        <w:rPr>
          <w:rFonts w:ascii="Times New Roman" w:hAnsi="Times New Roman"/>
        </w:rPr>
        <w:t xml:space="preserve">) </w:t>
      </w:r>
      <w:r w:rsidR="00A7211F" w:rsidRPr="00095DCC">
        <w:rPr>
          <w:rFonts w:ascii="Times New Roman" w:hAnsi="Times New Roman"/>
        </w:rPr>
        <w:t xml:space="preserve">or Ted Shawn’s </w:t>
      </w:r>
      <w:r w:rsidR="003C47D0" w:rsidRPr="00095DCC">
        <w:rPr>
          <w:rFonts w:ascii="Times New Roman" w:hAnsi="Times New Roman"/>
          <w:i/>
        </w:rPr>
        <w:t>Japanese Spear Dance</w:t>
      </w:r>
      <w:r w:rsidR="00A7211F" w:rsidRPr="00095DCC">
        <w:rPr>
          <w:rFonts w:ascii="Times New Roman" w:hAnsi="Times New Roman"/>
        </w:rPr>
        <w:t xml:space="preserve"> (</w:t>
      </w:r>
      <w:r w:rsidR="003C47D0" w:rsidRPr="00095DCC">
        <w:rPr>
          <w:rFonts w:ascii="Times New Roman" w:hAnsi="Times New Roman"/>
        </w:rPr>
        <w:t>1919</w:t>
      </w:r>
      <w:r w:rsidR="00A7211F" w:rsidRPr="00095DCC">
        <w:rPr>
          <w:rFonts w:ascii="Times New Roman" w:hAnsi="Times New Roman"/>
        </w:rPr>
        <w:t xml:space="preserve">). </w:t>
      </w:r>
      <w:r w:rsidR="003C47D0" w:rsidRPr="00095DCC">
        <w:rPr>
          <w:rFonts w:ascii="Times New Roman" w:hAnsi="Times New Roman"/>
        </w:rPr>
        <w:t>Duncan’s</w:t>
      </w:r>
      <w:r w:rsidR="00271CA1" w:rsidRPr="00095DCC">
        <w:rPr>
          <w:rFonts w:ascii="Times New Roman" w:hAnsi="Times New Roman"/>
        </w:rPr>
        <w:t xml:space="preserve"> insistence that every gesture must express an emotion became a central tenant of modern dance. </w:t>
      </w:r>
      <w:r w:rsidR="00016B16" w:rsidRPr="00095DCC">
        <w:rPr>
          <w:rFonts w:ascii="Times New Roman" w:hAnsi="Times New Roman"/>
        </w:rPr>
        <w:t>Her</w:t>
      </w:r>
      <w:r w:rsidR="003C47D0" w:rsidRPr="00095DCC">
        <w:rPr>
          <w:rFonts w:ascii="Times New Roman" w:hAnsi="Times New Roman"/>
        </w:rPr>
        <w:t xml:space="preserve"> choreography of walks, skips, and runs </w:t>
      </w:r>
      <w:r w:rsidR="00E55DC3">
        <w:rPr>
          <w:rFonts w:ascii="Times New Roman" w:hAnsi="Times New Roman"/>
        </w:rPr>
        <w:t xml:space="preserve">anticipated </w:t>
      </w:r>
      <w:r w:rsidR="003C47D0" w:rsidRPr="00095DCC">
        <w:rPr>
          <w:rFonts w:ascii="Times New Roman" w:hAnsi="Times New Roman"/>
        </w:rPr>
        <w:t xml:space="preserve">the pedestrian choreography of the </w:t>
      </w:r>
      <w:r w:rsidR="00E34342">
        <w:rPr>
          <w:rFonts w:ascii="Times New Roman" w:hAnsi="Times New Roman"/>
        </w:rPr>
        <w:t>Judson Dance Theater</w:t>
      </w:r>
      <w:r w:rsidR="003C47D0" w:rsidRPr="00095DCC">
        <w:rPr>
          <w:rFonts w:ascii="Times New Roman" w:hAnsi="Times New Roman"/>
        </w:rPr>
        <w:t xml:space="preserve"> group and other founders of postmodern dance. </w:t>
      </w:r>
      <w:r w:rsidRPr="00095DCC">
        <w:rPr>
          <w:rFonts w:ascii="Times New Roman" w:hAnsi="Times New Roman"/>
        </w:rPr>
        <w:t xml:space="preserve">In addition to pieces that explored traditional feminine roles, like </w:t>
      </w:r>
      <w:r w:rsidRPr="00095DCC">
        <w:rPr>
          <w:rFonts w:ascii="Times New Roman" w:hAnsi="Times New Roman"/>
          <w:i/>
        </w:rPr>
        <w:t>Mother</w:t>
      </w:r>
      <w:r w:rsidRPr="00095DCC">
        <w:rPr>
          <w:rFonts w:ascii="Times New Roman" w:hAnsi="Times New Roman"/>
        </w:rPr>
        <w:t xml:space="preserve"> (</w:t>
      </w:r>
      <w:r w:rsidR="003C47D0" w:rsidRPr="00095DCC">
        <w:rPr>
          <w:rFonts w:ascii="Times New Roman" w:hAnsi="Times New Roman"/>
        </w:rPr>
        <w:t>1924</w:t>
      </w:r>
      <w:r w:rsidRPr="00095DCC">
        <w:rPr>
          <w:rFonts w:ascii="Times New Roman" w:hAnsi="Times New Roman"/>
        </w:rPr>
        <w:t>), she celebrated female strength and violence in</w:t>
      </w:r>
      <w:r w:rsidR="00271CA1" w:rsidRPr="00095DCC">
        <w:rPr>
          <w:rFonts w:ascii="Times New Roman" w:hAnsi="Times New Roman"/>
        </w:rPr>
        <w:t xml:space="preserve"> </w:t>
      </w:r>
      <w:r w:rsidR="00271CA1" w:rsidRPr="00095DCC">
        <w:rPr>
          <w:rFonts w:ascii="Times New Roman" w:hAnsi="Times New Roman"/>
          <w:i/>
        </w:rPr>
        <w:t>The Amazons</w:t>
      </w:r>
      <w:r w:rsidR="003D2014" w:rsidRPr="00095DCC">
        <w:rPr>
          <w:rFonts w:ascii="Times New Roman" w:hAnsi="Times New Roman"/>
          <w:i/>
        </w:rPr>
        <w:t xml:space="preserve"> </w:t>
      </w:r>
      <w:r w:rsidR="006F631A" w:rsidRPr="00095DCC">
        <w:rPr>
          <w:rFonts w:ascii="Times New Roman" w:hAnsi="Times New Roman"/>
        </w:rPr>
        <w:t xml:space="preserve">(1906) and </w:t>
      </w:r>
      <w:r w:rsidR="006F631A" w:rsidRPr="00095DCC">
        <w:rPr>
          <w:rFonts w:ascii="Times New Roman" w:hAnsi="Times New Roman"/>
          <w:i/>
        </w:rPr>
        <w:t>Marseillaise</w:t>
      </w:r>
      <w:r w:rsidR="006F631A" w:rsidRPr="00095DCC">
        <w:rPr>
          <w:rFonts w:ascii="Times New Roman" w:hAnsi="Times New Roman"/>
        </w:rPr>
        <w:t xml:space="preserve"> (</w:t>
      </w:r>
      <w:r w:rsidR="00DA31A8" w:rsidRPr="00095DCC">
        <w:rPr>
          <w:rFonts w:ascii="Times New Roman" w:hAnsi="Times New Roman"/>
        </w:rPr>
        <w:t>1915</w:t>
      </w:r>
      <w:r w:rsidR="006F631A" w:rsidRPr="00095DCC">
        <w:rPr>
          <w:rFonts w:ascii="Times New Roman" w:hAnsi="Times New Roman"/>
        </w:rPr>
        <w:t>).</w:t>
      </w:r>
      <w:r w:rsidR="003D2014" w:rsidRPr="00095DCC">
        <w:rPr>
          <w:rFonts w:ascii="Times New Roman" w:hAnsi="Times New Roman"/>
        </w:rPr>
        <w:t xml:space="preserve"> </w:t>
      </w:r>
      <w:r w:rsidRPr="00095DCC">
        <w:rPr>
          <w:rFonts w:ascii="Times New Roman" w:hAnsi="Times New Roman"/>
        </w:rPr>
        <w:t xml:space="preserve">These </w:t>
      </w:r>
      <w:r w:rsidR="00762AB6" w:rsidRPr="00095DCC">
        <w:rPr>
          <w:rFonts w:ascii="Times New Roman" w:hAnsi="Times New Roman"/>
        </w:rPr>
        <w:t xml:space="preserve">works </w:t>
      </w:r>
      <w:r w:rsidR="003D2014" w:rsidRPr="00095DCC">
        <w:rPr>
          <w:rFonts w:ascii="Times New Roman" w:hAnsi="Times New Roman"/>
        </w:rPr>
        <w:t xml:space="preserve">influenced </w:t>
      </w:r>
      <w:r w:rsidR="006F631A" w:rsidRPr="00095DCC">
        <w:rPr>
          <w:rFonts w:ascii="Times New Roman" w:hAnsi="Times New Roman"/>
        </w:rPr>
        <w:t xml:space="preserve">futurist dancers </w:t>
      </w:r>
      <w:r w:rsidR="00D72E3E" w:rsidRPr="00095DCC">
        <w:rPr>
          <w:rFonts w:ascii="Times New Roman" w:hAnsi="Times New Roman"/>
        </w:rPr>
        <w:t>including</w:t>
      </w:r>
      <w:r w:rsidR="006F631A" w:rsidRPr="00095DCC">
        <w:rPr>
          <w:rFonts w:ascii="Times New Roman" w:hAnsi="Times New Roman"/>
        </w:rPr>
        <w:t xml:space="preserve"> </w:t>
      </w:r>
      <w:proofErr w:type="spellStart"/>
      <w:r w:rsidR="003D2014" w:rsidRPr="00095DCC">
        <w:rPr>
          <w:rFonts w:ascii="Times New Roman" w:hAnsi="Times New Roman"/>
        </w:rPr>
        <w:t>Giannina</w:t>
      </w:r>
      <w:proofErr w:type="spellEnd"/>
      <w:r w:rsidR="003D2014" w:rsidRPr="00095DCC">
        <w:rPr>
          <w:rFonts w:ascii="Times New Roman" w:hAnsi="Times New Roman"/>
        </w:rPr>
        <w:t xml:space="preserve"> </w:t>
      </w:r>
      <w:proofErr w:type="spellStart"/>
      <w:r w:rsidR="003D2014" w:rsidRPr="00095DCC">
        <w:rPr>
          <w:rFonts w:ascii="Times New Roman" w:hAnsi="Times New Roman"/>
        </w:rPr>
        <w:t>Censi</w:t>
      </w:r>
      <w:proofErr w:type="spellEnd"/>
      <w:r w:rsidR="003D2014" w:rsidRPr="00095DCC">
        <w:rPr>
          <w:rFonts w:ascii="Times New Roman" w:hAnsi="Times New Roman"/>
        </w:rPr>
        <w:t xml:space="preserve"> </w:t>
      </w:r>
      <w:r w:rsidR="002C37B9" w:rsidRPr="00095DCC">
        <w:rPr>
          <w:rFonts w:ascii="Times New Roman" w:hAnsi="Times New Roman"/>
        </w:rPr>
        <w:t xml:space="preserve">(1913–1995) </w:t>
      </w:r>
      <w:r w:rsidR="003D2014" w:rsidRPr="00095DCC">
        <w:rPr>
          <w:rFonts w:ascii="Times New Roman" w:hAnsi="Times New Roman"/>
        </w:rPr>
        <w:t>and Valentine de Saint-Point</w:t>
      </w:r>
      <w:r w:rsidR="002C37B9" w:rsidRPr="00095DCC">
        <w:rPr>
          <w:rFonts w:ascii="Times New Roman" w:hAnsi="Times New Roman"/>
        </w:rPr>
        <w:t xml:space="preserve"> (1875–1953)</w:t>
      </w:r>
      <w:r w:rsidR="003D2014" w:rsidRPr="00095DCC">
        <w:rPr>
          <w:rFonts w:ascii="Times New Roman" w:hAnsi="Times New Roman"/>
        </w:rPr>
        <w:t>, who also celebrated the warrior</w:t>
      </w:r>
      <w:r w:rsidR="006F631A" w:rsidRPr="00095DCC">
        <w:rPr>
          <w:rFonts w:ascii="Times New Roman" w:hAnsi="Times New Roman"/>
        </w:rPr>
        <w:t>-spirit</w:t>
      </w:r>
      <w:r w:rsidR="003D2014" w:rsidRPr="00095DCC">
        <w:rPr>
          <w:rFonts w:ascii="Times New Roman" w:hAnsi="Times New Roman"/>
        </w:rPr>
        <w:t xml:space="preserve"> but added a machine aesthetic less present in Duncan’</w:t>
      </w:r>
      <w:r w:rsidR="006F631A" w:rsidRPr="00095DCC">
        <w:rPr>
          <w:rFonts w:ascii="Times New Roman" w:hAnsi="Times New Roman"/>
        </w:rPr>
        <w:t>s dance. F</w:t>
      </w:r>
      <w:r w:rsidR="000C0C05" w:rsidRPr="00095DCC">
        <w:rPr>
          <w:rFonts w:ascii="Times New Roman" w:hAnsi="Times New Roman"/>
        </w:rPr>
        <w:t>utur</w:t>
      </w:r>
      <w:r w:rsidR="003D2014" w:rsidRPr="00095DCC">
        <w:rPr>
          <w:rFonts w:ascii="Times New Roman" w:hAnsi="Times New Roman"/>
        </w:rPr>
        <w:t xml:space="preserve">ist organizer F. T. Marinetti </w:t>
      </w:r>
      <w:r w:rsidR="000C0C05" w:rsidRPr="00095DCC">
        <w:rPr>
          <w:rFonts w:ascii="Times New Roman" w:hAnsi="Times New Roman"/>
        </w:rPr>
        <w:t xml:space="preserve">praised Duncan’s interpretation of </w:t>
      </w:r>
      <w:r w:rsidR="00E55DC3">
        <w:rPr>
          <w:rFonts w:ascii="Times New Roman" w:hAnsi="Times New Roman"/>
        </w:rPr>
        <w:t>‘</w:t>
      </w:r>
      <w:r w:rsidR="000C0C05" w:rsidRPr="00095DCC">
        <w:rPr>
          <w:rFonts w:ascii="Times New Roman" w:hAnsi="Times New Roman"/>
        </w:rPr>
        <w:t>free dance</w:t>
      </w:r>
      <w:r w:rsidR="00E55DC3">
        <w:rPr>
          <w:rFonts w:ascii="Times New Roman" w:hAnsi="Times New Roman"/>
        </w:rPr>
        <w:t>’</w:t>
      </w:r>
      <w:r w:rsidR="000C0C05" w:rsidRPr="00095DCC">
        <w:rPr>
          <w:rFonts w:ascii="Times New Roman" w:hAnsi="Times New Roman"/>
        </w:rPr>
        <w:t xml:space="preserve"> but not what he called her </w:t>
      </w:r>
      <w:r w:rsidR="00E55DC3">
        <w:rPr>
          <w:rFonts w:ascii="Times New Roman" w:hAnsi="Times New Roman"/>
        </w:rPr>
        <w:t>‘</w:t>
      </w:r>
      <w:r w:rsidR="000C0C05" w:rsidRPr="00095DCC">
        <w:rPr>
          <w:rFonts w:ascii="Times New Roman" w:hAnsi="Times New Roman"/>
        </w:rPr>
        <w:t>childishly feminine</w:t>
      </w:r>
      <w:r w:rsidR="00E55DC3">
        <w:rPr>
          <w:rFonts w:ascii="Times New Roman" w:hAnsi="Times New Roman"/>
        </w:rPr>
        <w:t>’</w:t>
      </w:r>
      <w:r w:rsidR="000C0C05" w:rsidRPr="00095DCC">
        <w:rPr>
          <w:rFonts w:ascii="Times New Roman" w:hAnsi="Times New Roman"/>
        </w:rPr>
        <w:t xml:space="preserve"> </w:t>
      </w:r>
      <w:r w:rsidR="002B22C0" w:rsidRPr="00095DCC">
        <w:rPr>
          <w:rFonts w:ascii="Times New Roman" w:hAnsi="Times New Roman"/>
        </w:rPr>
        <w:t>representation</w:t>
      </w:r>
      <w:r w:rsidR="000C0C05" w:rsidRPr="00095DCC">
        <w:rPr>
          <w:rFonts w:ascii="Times New Roman" w:hAnsi="Times New Roman"/>
        </w:rPr>
        <w:t xml:space="preserve"> in his </w:t>
      </w:r>
      <w:r w:rsidR="0085478B" w:rsidRPr="00095DCC">
        <w:rPr>
          <w:rFonts w:ascii="Times New Roman" w:hAnsi="Times New Roman"/>
        </w:rPr>
        <w:t xml:space="preserve">1917 </w:t>
      </w:r>
      <w:r w:rsidR="00E55DC3">
        <w:rPr>
          <w:rFonts w:ascii="Times New Roman" w:hAnsi="Times New Roman"/>
        </w:rPr>
        <w:t>‘</w:t>
      </w:r>
      <w:r w:rsidR="000C0C05" w:rsidRPr="00095DCC">
        <w:rPr>
          <w:rFonts w:ascii="Times New Roman" w:hAnsi="Times New Roman"/>
        </w:rPr>
        <w:t>Manifesto of the Futurist Dance</w:t>
      </w:r>
      <w:r w:rsidR="00E55DC3">
        <w:rPr>
          <w:rFonts w:ascii="Times New Roman" w:hAnsi="Times New Roman"/>
        </w:rPr>
        <w:t>’</w:t>
      </w:r>
      <w:r w:rsidR="000C0C05" w:rsidRPr="00095DCC">
        <w:rPr>
          <w:rFonts w:ascii="Times New Roman" w:hAnsi="Times New Roman"/>
        </w:rPr>
        <w:t xml:space="preserve"> (137)</w:t>
      </w:r>
      <w:r w:rsidR="0085478B" w:rsidRPr="00095DCC">
        <w:rPr>
          <w:rFonts w:ascii="Times New Roman" w:hAnsi="Times New Roman"/>
        </w:rPr>
        <w:t xml:space="preserve">. </w:t>
      </w:r>
    </w:p>
    <w:p w14:paraId="11BC2C8F" w14:textId="77777777" w:rsidR="002B22C0" w:rsidRPr="00095DCC" w:rsidRDefault="002B22C0" w:rsidP="00F61BAC">
      <w:pPr>
        <w:spacing w:after="0"/>
        <w:rPr>
          <w:rFonts w:ascii="Times New Roman" w:hAnsi="Times New Roman"/>
        </w:rPr>
      </w:pPr>
    </w:p>
    <w:p w14:paraId="7B061405" w14:textId="30C4AD76" w:rsidR="00F61BAC" w:rsidRPr="00095DCC" w:rsidRDefault="002B22C0" w:rsidP="002C37B9">
      <w:pPr>
        <w:spacing w:after="0"/>
        <w:rPr>
          <w:rFonts w:ascii="Times New Roman" w:hAnsi="Times New Roman"/>
        </w:rPr>
      </w:pPr>
      <w:r w:rsidRPr="00095DCC">
        <w:rPr>
          <w:rFonts w:ascii="Times New Roman" w:hAnsi="Times New Roman"/>
        </w:rPr>
        <w:t xml:space="preserve">Duncan’s movement innovations also reinvigorated ballet, having a particularly generative </w:t>
      </w:r>
      <w:r w:rsidR="00016B16" w:rsidRPr="00095DCC">
        <w:rPr>
          <w:rFonts w:ascii="Times New Roman" w:hAnsi="Times New Roman"/>
        </w:rPr>
        <w:t>impact</w:t>
      </w:r>
      <w:r w:rsidRPr="00095DCC">
        <w:rPr>
          <w:rFonts w:ascii="Times New Roman" w:hAnsi="Times New Roman"/>
        </w:rPr>
        <w:t xml:space="preserve"> on the Russian ballet during her </w:t>
      </w:r>
      <w:r w:rsidR="00A20D2D" w:rsidRPr="00095DCC">
        <w:rPr>
          <w:rFonts w:ascii="Times New Roman" w:hAnsi="Times New Roman"/>
        </w:rPr>
        <w:t xml:space="preserve">1904, </w:t>
      </w:r>
      <w:proofErr w:type="gramStart"/>
      <w:r w:rsidRPr="00095DCC">
        <w:rPr>
          <w:rFonts w:ascii="Times New Roman" w:hAnsi="Times New Roman"/>
        </w:rPr>
        <w:t>1905</w:t>
      </w:r>
      <w:proofErr w:type="gramEnd"/>
      <w:r w:rsidR="0085478B" w:rsidRPr="00095DCC">
        <w:rPr>
          <w:rFonts w:ascii="Times New Roman" w:hAnsi="Times New Roman"/>
        </w:rPr>
        <w:t>, and 1908</w:t>
      </w:r>
      <w:r w:rsidRPr="00095DCC">
        <w:rPr>
          <w:rFonts w:ascii="Times New Roman" w:hAnsi="Times New Roman"/>
        </w:rPr>
        <w:t xml:space="preserve"> tour</w:t>
      </w:r>
      <w:r w:rsidR="0085478B" w:rsidRPr="00095DCC">
        <w:rPr>
          <w:rFonts w:ascii="Times New Roman" w:hAnsi="Times New Roman"/>
        </w:rPr>
        <w:t>s</w:t>
      </w:r>
      <w:r w:rsidR="005D754E" w:rsidRPr="00095DCC">
        <w:rPr>
          <w:rFonts w:ascii="Times New Roman" w:hAnsi="Times New Roman"/>
        </w:rPr>
        <w:t xml:space="preserve">. </w:t>
      </w:r>
      <w:r w:rsidR="00096F0B" w:rsidRPr="00095DCC">
        <w:rPr>
          <w:rFonts w:ascii="Times New Roman" w:hAnsi="Times New Roman"/>
        </w:rPr>
        <w:t>Her audiences included the</w:t>
      </w:r>
      <w:r w:rsidR="00A20D2D" w:rsidRPr="00095DCC">
        <w:rPr>
          <w:rFonts w:ascii="Times New Roman" w:hAnsi="Times New Roman"/>
        </w:rPr>
        <w:t xml:space="preserve"> impresario Serge Diaghilev and choreographer </w:t>
      </w:r>
      <w:r w:rsidR="006F631A" w:rsidRPr="00095DCC">
        <w:rPr>
          <w:rFonts w:ascii="Times New Roman" w:hAnsi="Times New Roman"/>
        </w:rPr>
        <w:t xml:space="preserve">Michel Fokine, who would soon transform </w:t>
      </w:r>
      <w:r w:rsidR="007B4ACE" w:rsidRPr="00095DCC">
        <w:rPr>
          <w:rFonts w:ascii="Times New Roman" w:hAnsi="Times New Roman"/>
        </w:rPr>
        <w:t>dance</w:t>
      </w:r>
      <w:r w:rsidR="006F631A" w:rsidRPr="00095DCC">
        <w:rPr>
          <w:rFonts w:ascii="Times New Roman" w:hAnsi="Times New Roman"/>
        </w:rPr>
        <w:t xml:space="preserve"> with the </w:t>
      </w:r>
      <w:r w:rsidR="00096F0B" w:rsidRPr="00095DCC">
        <w:rPr>
          <w:rFonts w:ascii="Times New Roman" w:hAnsi="Times New Roman"/>
        </w:rPr>
        <w:t xml:space="preserve">founding of </w:t>
      </w:r>
      <w:r w:rsidR="00E55DC3">
        <w:rPr>
          <w:rFonts w:ascii="Times New Roman" w:hAnsi="Times New Roman"/>
        </w:rPr>
        <w:t xml:space="preserve">Diaghilev’s </w:t>
      </w:r>
      <w:r w:rsidR="006F631A" w:rsidRPr="00095DCC">
        <w:rPr>
          <w:rFonts w:ascii="Times New Roman" w:hAnsi="Times New Roman"/>
        </w:rPr>
        <w:t xml:space="preserve">Ballets </w:t>
      </w:r>
      <w:proofErr w:type="spellStart"/>
      <w:r w:rsidR="006F631A" w:rsidRPr="00095DCC">
        <w:rPr>
          <w:rFonts w:ascii="Times New Roman" w:hAnsi="Times New Roman"/>
        </w:rPr>
        <w:t>Russes</w:t>
      </w:r>
      <w:proofErr w:type="spellEnd"/>
      <w:r w:rsidR="00A20D2D" w:rsidRPr="00095DCC">
        <w:rPr>
          <w:rFonts w:ascii="Times New Roman" w:hAnsi="Times New Roman"/>
        </w:rPr>
        <w:t xml:space="preserve"> in 1909</w:t>
      </w:r>
      <w:r w:rsidR="008C1646" w:rsidRPr="00095DCC">
        <w:rPr>
          <w:rFonts w:ascii="Times New Roman" w:hAnsi="Times New Roman"/>
        </w:rPr>
        <w:t xml:space="preserve">. </w:t>
      </w:r>
      <w:r w:rsidR="00A20D2D" w:rsidRPr="00095DCC">
        <w:rPr>
          <w:rFonts w:ascii="Times New Roman" w:hAnsi="Times New Roman"/>
        </w:rPr>
        <w:t>Duncan’s</w:t>
      </w:r>
      <w:r w:rsidR="008C1646" w:rsidRPr="00095DCC">
        <w:rPr>
          <w:rFonts w:ascii="Times New Roman" w:hAnsi="Times New Roman"/>
        </w:rPr>
        <w:t xml:space="preserve"> parallel positions rath</w:t>
      </w:r>
      <w:r w:rsidR="00096F0B" w:rsidRPr="00095DCC">
        <w:rPr>
          <w:rFonts w:ascii="Times New Roman" w:hAnsi="Times New Roman"/>
        </w:rPr>
        <w:t xml:space="preserve">er than turned out feet and emphasis on </w:t>
      </w:r>
      <w:r w:rsidR="008C1646" w:rsidRPr="00095DCC">
        <w:rPr>
          <w:rFonts w:ascii="Times New Roman" w:hAnsi="Times New Roman"/>
        </w:rPr>
        <w:t>the</w:t>
      </w:r>
      <w:r w:rsidR="00096F0B" w:rsidRPr="00095DCC">
        <w:rPr>
          <w:rFonts w:ascii="Times New Roman" w:hAnsi="Times New Roman"/>
        </w:rPr>
        <w:t xml:space="preserve"> weight of the</w:t>
      </w:r>
      <w:r w:rsidR="008C1646" w:rsidRPr="00095DCC">
        <w:rPr>
          <w:rFonts w:ascii="Times New Roman" w:hAnsi="Times New Roman"/>
        </w:rPr>
        <w:t xml:space="preserve"> body rather than </w:t>
      </w:r>
      <w:r w:rsidR="00096F0B" w:rsidRPr="00095DCC">
        <w:rPr>
          <w:rFonts w:ascii="Times New Roman" w:hAnsi="Times New Roman"/>
        </w:rPr>
        <w:t>gravity-defyin</w:t>
      </w:r>
      <w:r w:rsidR="007B4ACE" w:rsidRPr="00095DCC">
        <w:rPr>
          <w:rFonts w:ascii="Times New Roman" w:hAnsi="Times New Roman"/>
        </w:rPr>
        <w:t>g leaps and point-work</w:t>
      </w:r>
      <w:r w:rsidR="00096F0B" w:rsidRPr="00095DCC">
        <w:rPr>
          <w:rFonts w:ascii="Times New Roman" w:hAnsi="Times New Roman"/>
        </w:rPr>
        <w:t xml:space="preserve"> </w:t>
      </w:r>
      <w:r w:rsidR="008C1646" w:rsidRPr="00095DCC">
        <w:rPr>
          <w:rFonts w:ascii="Times New Roman" w:hAnsi="Times New Roman"/>
        </w:rPr>
        <w:t xml:space="preserve">influenced the </w:t>
      </w:r>
      <w:proofErr w:type="spellStart"/>
      <w:r w:rsidR="008C1646" w:rsidRPr="00095DCC">
        <w:rPr>
          <w:rFonts w:ascii="Times New Roman" w:hAnsi="Times New Roman"/>
        </w:rPr>
        <w:t>primitivist</w:t>
      </w:r>
      <w:proofErr w:type="spellEnd"/>
      <w:r w:rsidR="008C1646" w:rsidRPr="00095DCC">
        <w:rPr>
          <w:rFonts w:ascii="Times New Roman" w:hAnsi="Times New Roman"/>
        </w:rPr>
        <w:t xml:space="preserve"> sty</w:t>
      </w:r>
      <w:r w:rsidR="00A20D2D" w:rsidRPr="00095DCC">
        <w:rPr>
          <w:rFonts w:ascii="Times New Roman" w:hAnsi="Times New Roman"/>
        </w:rPr>
        <w:t>l</w:t>
      </w:r>
      <w:r w:rsidR="008C1646" w:rsidRPr="00095DCC">
        <w:rPr>
          <w:rFonts w:ascii="Times New Roman" w:hAnsi="Times New Roman"/>
        </w:rPr>
        <w:t xml:space="preserve">e of </w:t>
      </w:r>
      <w:r w:rsidR="00A20D2D" w:rsidRPr="00095DCC">
        <w:rPr>
          <w:rFonts w:ascii="Times New Roman" w:hAnsi="Times New Roman"/>
        </w:rPr>
        <w:t xml:space="preserve">Fokine’s </w:t>
      </w:r>
      <w:proofErr w:type="spellStart"/>
      <w:r w:rsidR="00A20D2D" w:rsidRPr="00095DCC">
        <w:rPr>
          <w:rFonts w:ascii="Times New Roman" w:hAnsi="Times New Roman"/>
          <w:i/>
        </w:rPr>
        <w:t>Petrushka</w:t>
      </w:r>
      <w:proofErr w:type="spellEnd"/>
      <w:r w:rsidR="00A20D2D" w:rsidRPr="00095DCC">
        <w:rPr>
          <w:rFonts w:ascii="Times New Roman" w:hAnsi="Times New Roman"/>
          <w:i/>
        </w:rPr>
        <w:t xml:space="preserve"> </w:t>
      </w:r>
      <w:r w:rsidR="00A20D2D" w:rsidRPr="00095DCC">
        <w:rPr>
          <w:rFonts w:ascii="Times New Roman" w:hAnsi="Times New Roman"/>
        </w:rPr>
        <w:t>(1911)</w:t>
      </w:r>
      <w:r w:rsidR="00A20D2D" w:rsidRPr="00095DCC">
        <w:rPr>
          <w:rFonts w:ascii="Times New Roman" w:hAnsi="Times New Roman"/>
          <w:i/>
        </w:rPr>
        <w:t xml:space="preserve"> </w:t>
      </w:r>
      <w:r w:rsidR="00A20D2D" w:rsidRPr="00095DCC">
        <w:rPr>
          <w:rFonts w:ascii="Times New Roman" w:hAnsi="Times New Roman"/>
        </w:rPr>
        <w:t xml:space="preserve">and </w:t>
      </w:r>
      <w:proofErr w:type="spellStart"/>
      <w:r w:rsidR="00A20D2D" w:rsidRPr="00095DCC">
        <w:rPr>
          <w:rFonts w:ascii="Times New Roman" w:hAnsi="Times New Roman"/>
        </w:rPr>
        <w:t>Vaslav</w:t>
      </w:r>
      <w:proofErr w:type="spellEnd"/>
      <w:r w:rsidR="00A20D2D" w:rsidRPr="00095DCC">
        <w:rPr>
          <w:rFonts w:ascii="Times New Roman" w:hAnsi="Times New Roman"/>
        </w:rPr>
        <w:t xml:space="preserve"> Nijinsky’s </w:t>
      </w:r>
      <w:r w:rsidR="00A20D2D" w:rsidRPr="00095DCC">
        <w:rPr>
          <w:rFonts w:ascii="Times New Roman" w:hAnsi="Times New Roman"/>
          <w:i/>
        </w:rPr>
        <w:t xml:space="preserve">Le </w:t>
      </w:r>
      <w:proofErr w:type="spellStart"/>
      <w:r w:rsidR="00A20D2D" w:rsidRPr="00095DCC">
        <w:rPr>
          <w:rFonts w:ascii="Times New Roman" w:hAnsi="Times New Roman"/>
          <w:i/>
        </w:rPr>
        <w:t>Sacre</w:t>
      </w:r>
      <w:proofErr w:type="spellEnd"/>
      <w:r w:rsidR="00A20D2D" w:rsidRPr="00095DCC">
        <w:rPr>
          <w:rFonts w:ascii="Times New Roman" w:hAnsi="Times New Roman"/>
          <w:i/>
        </w:rPr>
        <w:t xml:space="preserve"> du </w:t>
      </w:r>
      <w:proofErr w:type="spellStart"/>
      <w:r w:rsidR="00A20D2D" w:rsidRPr="00095DCC">
        <w:rPr>
          <w:rFonts w:ascii="Times New Roman" w:hAnsi="Times New Roman"/>
          <w:i/>
        </w:rPr>
        <w:t>Printemps</w:t>
      </w:r>
      <w:proofErr w:type="spellEnd"/>
      <w:r w:rsidR="00A20D2D" w:rsidRPr="00095DCC">
        <w:rPr>
          <w:rFonts w:ascii="Times New Roman" w:hAnsi="Times New Roman"/>
          <w:i/>
        </w:rPr>
        <w:t xml:space="preserve"> </w:t>
      </w:r>
      <w:r w:rsidR="00A20D2D" w:rsidRPr="00095DCC">
        <w:rPr>
          <w:rFonts w:ascii="Times New Roman" w:hAnsi="Times New Roman"/>
        </w:rPr>
        <w:t>(1913)</w:t>
      </w:r>
      <w:r w:rsidR="00E44818" w:rsidRPr="00095DCC">
        <w:rPr>
          <w:rFonts w:ascii="Times New Roman" w:hAnsi="Times New Roman"/>
        </w:rPr>
        <w:t>. Both were impressed by Duncan’s ability to create the illusion</w:t>
      </w:r>
      <w:r w:rsidR="00644CDC" w:rsidRPr="00095DCC">
        <w:rPr>
          <w:rFonts w:ascii="Times New Roman" w:hAnsi="Times New Roman"/>
        </w:rPr>
        <w:t xml:space="preserve"> of spontaneous dance </w:t>
      </w:r>
      <w:r w:rsidR="00E44818" w:rsidRPr="00095DCC">
        <w:rPr>
          <w:rFonts w:ascii="Times New Roman" w:hAnsi="Times New Roman"/>
        </w:rPr>
        <w:t xml:space="preserve">through </w:t>
      </w:r>
      <w:r w:rsidR="002C37B9" w:rsidRPr="00095DCC">
        <w:rPr>
          <w:rFonts w:ascii="Times New Roman" w:hAnsi="Times New Roman"/>
        </w:rPr>
        <w:t>strategies</w:t>
      </w:r>
      <w:r w:rsidR="00E44818" w:rsidRPr="00095DCC">
        <w:rPr>
          <w:rFonts w:ascii="Times New Roman" w:hAnsi="Times New Roman"/>
        </w:rPr>
        <w:t xml:space="preserve"> </w:t>
      </w:r>
      <w:r w:rsidR="00762AB6" w:rsidRPr="00095DCC">
        <w:rPr>
          <w:rFonts w:ascii="Times New Roman" w:hAnsi="Times New Roman"/>
        </w:rPr>
        <w:t>like</w:t>
      </w:r>
      <w:r w:rsidR="00E44818" w:rsidRPr="00095DCC">
        <w:rPr>
          <w:rFonts w:ascii="Times New Roman" w:hAnsi="Times New Roman"/>
        </w:rPr>
        <w:t xml:space="preserve"> </w:t>
      </w:r>
      <w:r w:rsidR="00644CDC" w:rsidRPr="00095DCC">
        <w:rPr>
          <w:rFonts w:ascii="Times New Roman" w:hAnsi="Times New Roman"/>
        </w:rPr>
        <w:t>lagging slightly</w:t>
      </w:r>
      <w:r w:rsidR="00E44818" w:rsidRPr="00095DCC">
        <w:rPr>
          <w:rFonts w:ascii="Times New Roman" w:hAnsi="Times New Roman"/>
        </w:rPr>
        <w:t xml:space="preserve"> behind the </w:t>
      </w:r>
      <w:r w:rsidR="00762AB6" w:rsidRPr="00095DCC">
        <w:rPr>
          <w:rFonts w:ascii="Times New Roman" w:hAnsi="Times New Roman"/>
        </w:rPr>
        <w:t>beat as if</w:t>
      </w:r>
      <w:r w:rsidR="00E44818" w:rsidRPr="00095DCC">
        <w:rPr>
          <w:rFonts w:ascii="Times New Roman" w:hAnsi="Times New Roman"/>
        </w:rPr>
        <w:t xml:space="preserve"> the m</w:t>
      </w:r>
      <w:r w:rsidR="00644CDC" w:rsidRPr="00095DCC">
        <w:rPr>
          <w:rFonts w:ascii="Times New Roman" w:hAnsi="Times New Roman"/>
        </w:rPr>
        <w:t xml:space="preserve">usic propelled her to movement. Similarly, </w:t>
      </w:r>
      <w:r w:rsidR="00016B16" w:rsidRPr="00095DCC">
        <w:rPr>
          <w:rFonts w:ascii="Times New Roman" w:hAnsi="Times New Roman"/>
        </w:rPr>
        <w:t>Duncan</w:t>
      </w:r>
      <w:r w:rsidR="002C37B9" w:rsidRPr="00095DCC">
        <w:rPr>
          <w:rFonts w:ascii="Times New Roman" w:hAnsi="Times New Roman"/>
        </w:rPr>
        <w:t xml:space="preserve"> technique requires that dancers convey a desire to move</w:t>
      </w:r>
      <w:r w:rsidR="00644CDC" w:rsidRPr="00095DCC">
        <w:rPr>
          <w:rFonts w:ascii="Times New Roman" w:hAnsi="Times New Roman"/>
        </w:rPr>
        <w:t xml:space="preserve"> by changing focus or expressio</w:t>
      </w:r>
      <w:r w:rsidR="007B4ACE" w:rsidRPr="00095DCC">
        <w:rPr>
          <w:rFonts w:ascii="Times New Roman" w:hAnsi="Times New Roman"/>
        </w:rPr>
        <w:t>n before executing the gesture to suggest</w:t>
      </w:r>
      <w:r w:rsidR="00644CDC" w:rsidRPr="00095DCC">
        <w:rPr>
          <w:rFonts w:ascii="Times New Roman" w:hAnsi="Times New Roman"/>
        </w:rPr>
        <w:t xml:space="preserve"> </w:t>
      </w:r>
      <w:r w:rsidR="007B4ACE" w:rsidRPr="00095DCC">
        <w:rPr>
          <w:rFonts w:ascii="Times New Roman" w:hAnsi="Times New Roman"/>
        </w:rPr>
        <w:t>an</w:t>
      </w:r>
      <w:r w:rsidR="002C37B9" w:rsidRPr="00095DCC">
        <w:rPr>
          <w:rFonts w:ascii="Times New Roman" w:hAnsi="Times New Roman"/>
        </w:rPr>
        <w:t xml:space="preserve"> instantaneous impulse. </w:t>
      </w:r>
      <w:r w:rsidR="00644CDC" w:rsidRPr="00095DCC">
        <w:rPr>
          <w:rFonts w:ascii="Times New Roman" w:hAnsi="Times New Roman"/>
        </w:rPr>
        <w:t>Duncan’s</w:t>
      </w:r>
      <w:r w:rsidR="00E44818" w:rsidRPr="00095DCC">
        <w:rPr>
          <w:rFonts w:ascii="Times New Roman" w:hAnsi="Times New Roman"/>
        </w:rPr>
        <w:t xml:space="preserve"> ability to simulate spontaneity</w:t>
      </w:r>
      <w:r w:rsidR="00096F0B" w:rsidRPr="00095DCC">
        <w:rPr>
          <w:rFonts w:ascii="Times New Roman" w:hAnsi="Times New Roman"/>
        </w:rPr>
        <w:t xml:space="preserve"> also</w:t>
      </w:r>
      <w:r w:rsidR="00E44818" w:rsidRPr="00095DCC">
        <w:rPr>
          <w:rFonts w:ascii="Times New Roman" w:hAnsi="Times New Roman"/>
        </w:rPr>
        <w:t xml:space="preserve"> influenced </w:t>
      </w:r>
      <w:r w:rsidR="0085478B" w:rsidRPr="00095DCC">
        <w:rPr>
          <w:rFonts w:ascii="Times New Roman" w:hAnsi="Times New Roman"/>
        </w:rPr>
        <w:t>the Russ</w:t>
      </w:r>
      <w:r w:rsidR="00524903" w:rsidRPr="00095DCC">
        <w:rPr>
          <w:rFonts w:ascii="Times New Roman" w:hAnsi="Times New Roman"/>
        </w:rPr>
        <w:t xml:space="preserve">ian director and acting </w:t>
      </w:r>
      <w:r w:rsidR="00524903" w:rsidRPr="00095DCC">
        <w:rPr>
          <w:rFonts w:ascii="Times New Roman" w:hAnsi="Times New Roman"/>
        </w:rPr>
        <w:lastRenderedPageBreak/>
        <w:t>theorist</w:t>
      </w:r>
      <w:r w:rsidR="00E44818" w:rsidRPr="00095DCC">
        <w:rPr>
          <w:rFonts w:ascii="Times New Roman" w:hAnsi="Times New Roman"/>
        </w:rPr>
        <w:t xml:space="preserve"> </w:t>
      </w:r>
      <w:r w:rsidR="00DB0B8D" w:rsidRPr="00095DCC">
        <w:rPr>
          <w:rFonts w:ascii="Times New Roman" w:hAnsi="Times New Roman"/>
        </w:rPr>
        <w:t>Konstantin Stanislavsky</w:t>
      </w:r>
      <w:r w:rsidR="0085478B" w:rsidRPr="00095DCC">
        <w:rPr>
          <w:rFonts w:ascii="Times New Roman" w:hAnsi="Times New Roman"/>
        </w:rPr>
        <w:t>, who</w:t>
      </w:r>
      <w:r w:rsidR="00096F0B" w:rsidRPr="00095DCC">
        <w:rPr>
          <w:rFonts w:ascii="Times New Roman" w:hAnsi="Times New Roman"/>
        </w:rPr>
        <w:t>se autobiography describes</w:t>
      </w:r>
      <w:r w:rsidR="0085478B" w:rsidRPr="00095DCC">
        <w:rPr>
          <w:rFonts w:ascii="Times New Roman" w:hAnsi="Times New Roman"/>
        </w:rPr>
        <w:t xml:space="preserve"> watching </w:t>
      </w:r>
      <w:r w:rsidR="00096F0B" w:rsidRPr="00095DCC">
        <w:rPr>
          <w:rFonts w:ascii="Times New Roman" w:hAnsi="Times New Roman"/>
        </w:rPr>
        <w:t xml:space="preserve">her </w:t>
      </w:r>
      <w:r w:rsidR="00AD0B3C" w:rsidRPr="00095DCC">
        <w:rPr>
          <w:rFonts w:ascii="Times New Roman" w:hAnsi="Times New Roman"/>
        </w:rPr>
        <w:t xml:space="preserve">dance in 1905 </w:t>
      </w:r>
      <w:r w:rsidR="00096F0B" w:rsidRPr="00095DCC">
        <w:rPr>
          <w:rFonts w:ascii="Times New Roman" w:hAnsi="Times New Roman"/>
        </w:rPr>
        <w:t xml:space="preserve">and his hopes </w:t>
      </w:r>
      <w:r w:rsidR="0085478B" w:rsidRPr="00095DCC">
        <w:rPr>
          <w:rFonts w:ascii="Times New Roman" w:hAnsi="Times New Roman"/>
        </w:rPr>
        <w:t xml:space="preserve">to achieve </w:t>
      </w:r>
      <w:r w:rsidR="00096F0B" w:rsidRPr="00095DCC">
        <w:rPr>
          <w:rFonts w:ascii="Times New Roman" w:hAnsi="Times New Roman"/>
        </w:rPr>
        <w:t>similar</w:t>
      </w:r>
      <w:r w:rsidR="0085478B" w:rsidRPr="00095DCC">
        <w:rPr>
          <w:rFonts w:ascii="Times New Roman" w:hAnsi="Times New Roman"/>
        </w:rPr>
        <w:t xml:space="preserve"> effect</w:t>
      </w:r>
      <w:r w:rsidR="00096F0B" w:rsidRPr="00095DCC">
        <w:rPr>
          <w:rFonts w:ascii="Times New Roman" w:hAnsi="Times New Roman"/>
        </w:rPr>
        <w:t>s</w:t>
      </w:r>
      <w:r w:rsidR="0085478B" w:rsidRPr="00095DCC">
        <w:rPr>
          <w:rFonts w:ascii="Times New Roman" w:hAnsi="Times New Roman"/>
        </w:rPr>
        <w:t xml:space="preserve"> thro</w:t>
      </w:r>
      <w:r w:rsidR="00524903" w:rsidRPr="00095DCC">
        <w:rPr>
          <w:rFonts w:ascii="Times New Roman" w:hAnsi="Times New Roman"/>
        </w:rPr>
        <w:t>ugh rehearsed spontaneity in</w:t>
      </w:r>
      <w:r w:rsidR="0085478B" w:rsidRPr="00095DCC">
        <w:rPr>
          <w:rFonts w:ascii="Times New Roman" w:hAnsi="Times New Roman"/>
        </w:rPr>
        <w:t xml:space="preserve"> </w:t>
      </w:r>
      <w:r w:rsidR="00096F0B" w:rsidRPr="00095DCC">
        <w:rPr>
          <w:rFonts w:ascii="Times New Roman" w:hAnsi="Times New Roman"/>
        </w:rPr>
        <w:t xml:space="preserve">his acting technique. </w:t>
      </w:r>
      <w:r w:rsidR="0085478B" w:rsidRPr="00095DCC">
        <w:rPr>
          <w:rFonts w:ascii="Times New Roman" w:hAnsi="Times New Roman"/>
        </w:rPr>
        <w:t xml:space="preserve"> </w:t>
      </w:r>
      <w:r w:rsidR="00E44818" w:rsidRPr="00095DCC">
        <w:rPr>
          <w:rFonts w:ascii="Times New Roman" w:hAnsi="Times New Roman"/>
        </w:rPr>
        <w:t xml:space="preserve">  </w:t>
      </w:r>
    </w:p>
    <w:p w14:paraId="333AF080" w14:textId="77777777" w:rsidR="00F61BAC" w:rsidRPr="00095DCC" w:rsidRDefault="00F61BAC" w:rsidP="00F57D07">
      <w:pPr>
        <w:spacing w:after="0"/>
        <w:rPr>
          <w:rFonts w:ascii="Times New Roman" w:hAnsi="Times New Roman"/>
        </w:rPr>
      </w:pPr>
    </w:p>
    <w:p w14:paraId="77293749" w14:textId="77777777" w:rsidR="00071B2F" w:rsidRPr="00095DCC" w:rsidRDefault="00954AA2" w:rsidP="00F61BAC">
      <w:pPr>
        <w:spacing w:after="0"/>
        <w:rPr>
          <w:rFonts w:ascii="Times New Roman" w:hAnsi="Times New Roman"/>
        </w:rPr>
      </w:pPr>
      <w:r w:rsidRPr="00095DCC">
        <w:rPr>
          <w:rFonts w:ascii="Times New Roman" w:hAnsi="Times New Roman"/>
        </w:rPr>
        <w:t>Modernist writers</w:t>
      </w:r>
      <w:r w:rsidR="00166E41" w:rsidRPr="00095DCC">
        <w:rPr>
          <w:rFonts w:ascii="Times New Roman" w:hAnsi="Times New Roman"/>
        </w:rPr>
        <w:t xml:space="preserve"> flocked to </w:t>
      </w:r>
      <w:r w:rsidR="00524903" w:rsidRPr="00095DCC">
        <w:rPr>
          <w:rFonts w:ascii="Times New Roman" w:hAnsi="Times New Roman"/>
        </w:rPr>
        <w:t>Duncan’s</w:t>
      </w:r>
      <w:r w:rsidR="00166E41" w:rsidRPr="00095DCC">
        <w:rPr>
          <w:rFonts w:ascii="Times New Roman" w:hAnsi="Times New Roman"/>
        </w:rPr>
        <w:t xml:space="preserve"> performances, </w:t>
      </w:r>
      <w:r w:rsidR="00D92743" w:rsidRPr="00095DCC">
        <w:rPr>
          <w:rFonts w:ascii="Times New Roman" w:hAnsi="Times New Roman"/>
        </w:rPr>
        <w:t>and s</w:t>
      </w:r>
      <w:r w:rsidRPr="00095DCC">
        <w:rPr>
          <w:rFonts w:ascii="Times New Roman" w:hAnsi="Times New Roman"/>
        </w:rPr>
        <w:t>he appears</w:t>
      </w:r>
      <w:r w:rsidR="0030706C" w:rsidRPr="00095DCC">
        <w:rPr>
          <w:rFonts w:ascii="Times New Roman" w:hAnsi="Times New Roman"/>
        </w:rPr>
        <w:t xml:space="preserve"> in</w:t>
      </w:r>
      <w:r w:rsidRPr="00095DCC">
        <w:rPr>
          <w:rFonts w:ascii="Times New Roman" w:hAnsi="Times New Roman"/>
        </w:rPr>
        <w:t xml:space="preserve"> John Dos </w:t>
      </w:r>
      <w:proofErr w:type="spellStart"/>
      <w:r w:rsidRPr="00095DCC">
        <w:rPr>
          <w:rFonts w:ascii="Times New Roman" w:hAnsi="Times New Roman"/>
        </w:rPr>
        <w:t>Passos’s</w:t>
      </w:r>
      <w:proofErr w:type="spellEnd"/>
      <w:r w:rsidRPr="00095DCC">
        <w:rPr>
          <w:rFonts w:ascii="Times New Roman" w:hAnsi="Times New Roman"/>
        </w:rPr>
        <w:t xml:space="preserve"> novel </w:t>
      </w:r>
      <w:r w:rsidRPr="00095DCC">
        <w:rPr>
          <w:rFonts w:ascii="Times New Roman" w:hAnsi="Times New Roman"/>
          <w:i/>
        </w:rPr>
        <w:t xml:space="preserve">The Big Money </w:t>
      </w:r>
      <w:r w:rsidRPr="00095DCC">
        <w:rPr>
          <w:rFonts w:ascii="Times New Roman" w:hAnsi="Times New Roman"/>
        </w:rPr>
        <w:t>(1936), an unfinished biography by</w:t>
      </w:r>
      <w:r w:rsidR="00F61BAC" w:rsidRPr="00095DCC">
        <w:rPr>
          <w:rFonts w:ascii="Times New Roman" w:hAnsi="Times New Roman"/>
        </w:rPr>
        <w:t xml:space="preserve"> Mina Loy</w:t>
      </w:r>
      <w:r w:rsidR="00644CDC" w:rsidRPr="00095DCC">
        <w:rPr>
          <w:rFonts w:ascii="Times New Roman" w:hAnsi="Times New Roman"/>
        </w:rPr>
        <w:t>,</w:t>
      </w:r>
      <w:r w:rsidR="0030706C" w:rsidRPr="00095DCC">
        <w:rPr>
          <w:rFonts w:ascii="Times New Roman" w:hAnsi="Times New Roman"/>
        </w:rPr>
        <w:t xml:space="preserve"> and poems by William Carlos Williams, Carl Sandburg, and Sylvia Plath, </w:t>
      </w:r>
      <w:r w:rsidR="00644CDC" w:rsidRPr="00095DCC">
        <w:rPr>
          <w:rFonts w:ascii="Times New Roman" w:hAnsi="Times New Roman"/>
        </w:rPr>
        <w:t>to name a few</w:t>
      </w:r>
      <w:r w:rsidRPr="00095DCC">
        <w:rPr>
          <w:rFonts w:ascii="Times New Roman" w:hAnsi="Times New Roman"/>
        </w:rPr>
        <w:t>.</w:t>
      </w:r>
      <w:r w:rsidR="002134A3" w:rsidRPr="00095DCC">
        <w:rPr>
          <w:rFonts w:ascii="Times New Roman" w:hAnsi="Times New Roman"/>
        </w:rPr>
        <w:t xml:space="preserve"> </w:t>
      </w:r>
      <w:r w:rsidR="00644CDC" w:rsidRPr="00095DCC">
        <w:rPr>
          <w:rFonts w:ascii="Times New Roman" w:hAnsi="Times New Roman"/>
        </w:rPr>
        <w:t>Duncan’s</w:t>
      </w:r>
      <w:r w:rsidR="00EB75A7" w:rsidRPr="00095DCC">
        <w:rPr>
          <w:rFonts w:ascii="Times New Roman" w:hAnsi="Times New Roman"/>
        </w:rPr>
        <w:t xml:space="preserve"> </w:t>
      </w:r>
      <w:r w:rsidR="00166E41" w:rsidRPr="00095DCC">
        <w:rPr>
          <w:rFonts w:ascii="Times New Roman" w:hAnsi="Times New Roman"/>
        </w:rPr>
        <w:t xml:space="preserve">danced adaptations of myths encouraged </w:t>
      </w:r>
      <w:r w:rsidR="005D754E" w:rsidRPr="00095DCC">
        <w:rPr>
          <w:rFonts w:ascii="Times New Roman" w:hAnsi="Times New Roman"/>
        </w:rPr>
        <w:t>reinterpretation</w:t>
      </w:r>
      <w:r w:rsidR="00096F0B" w:rsidRPr="00095DCC">
        <w:rPr>
          <w:rFonts w:ascii="Times New Roman" w:hAnsi="Times New Roman"/>
        </w:rPr>
        <w:t>s</w:t>
      </w:r>
      <w:r w:rsidR="005D754E" w:rsidRPr="00095DCC">
        <w:rPr>
          <w:rFonts w:ascii="Times New Roman" w:hAnsi="Times New Roman"/>
        </w:rPr>
        <w:t xml:space="preserve"> and translation</w:t>
      </w:r>
      <w:r w:rsidR="00096F0B" w:rsidRPr="00095DCC">
        <w:rPr>
          <w:rFonts w:ascii="Times New Roman" w:hAnsi="Times New Roman"/>
        </w:rPr>
        <w:t>s</w:t>
      </w:r>
      <w:r w:rsidR="005D754E" w:rsidRPr="00095DCC">
        <w:rPr>
          <w:rFonts w:ascii="Times New Roman" w:hAnsi="Times New Roman"/>
        </w:rPr>
        <w:t xml:space="preserve"> of classical texts, including</w:t>
      </w:r>
      <w:r w:rsidR="00166E41" w:rsidRPr="00095DCC">
        <w:rPr>
          <w:rFonts w:ascii="Times New Roman" w:hAnsi="Times New Roman"/>
        </w:rPr>
        <w:t xml:space="preserve"> H.D.’s </w:t>
      </w:r>
      <w:r w:rsidR="00166E41" w:rsidRPr="00095DCC">
        <w:rPr>
          <w:rFonts w:ascii="Times New Roman" w:hAnsi="Times New Roman"/>
          <w:i/>
        </w:rPr>
        <w:t xml:space="preserve">Hippolytus Temporizes </w:t>
      </w:r>
      <w:r w:rsidR="00166E41" w:rsidRPr="00095DCC">
        <w:rPr>
          <w:rFonts w:ascii="Times New Roman" w:hAnsi="Times New Roman"/>
        </w:rPr>
        <w:t>(1927)</w:t>
      </w:r>
      <w:r w:rsidR="00166E41" w:rsidRPr="00095DCC">
        <w:rPr>
          <w:rFonts w:ascii="Times New Roman" w:hAnsi="Times New Roman"/>
          <w:i/>
        </w:rPr>
        <w:t xml:space="preserve"> </w:t>
      </w:r>
      <w:r w:rsidR="00166E41" w:rsidRPr="00095DCC">
        <w:rPr>
          <w:rFonts w:ascii="Times New Roman" w:hAnsi="Times New Roman"/>
        </w:rPr>
        <w:t xml:space="preserve">and </w:t>
      </w:r>
      <w:r w:rsidR="00166E41" w:rsidRPr="00095DCC">
        <w:rPr>
          <w:rFonts w:ascii="Times New Roman" w:hAnsi="Times New Roman"/>
          <w:i/>
        </w:rPr>
        <w:t xml:space="preserve">Ion </w:t>
      </w:r>
      <w:r w:rsidR="00166E41" w:rsidRPr="00095DCC">
        <w:rPr>
          <w:rFonts w:ascii="Times New Roman" w:hAnsi="Times New Roman"/>
        </w:rPr>
        <w:t>(1937)</w:t>
      </w:r>
      <w:r w:rsidR="00AC1FB4" w:rsidRPr="00095DCC">
        <w:rPr>
          <w:rFonts w:ascii="Times New Roman" w:hAnsi="Times New Roman"/>
        </w:rPr>
        <w:t xml:space="preserve"> and Ezra Pound’s </w:t>
      </w:r>
      <w:r w:rsidR="00AC1FB4" w:rsidRPr="00095DCC">
        <w:rPr>
          <w:rFonts w:ascii="Times New Roman" w:hAnsi="Times New Roman"/>
          <w:i/>
        </w:rPr>
        <w:t xml:space="preserve">Elektra </w:t>
      </w:r>
      <w:r w:rsidR="00AC1FB4" w:rsidRPr="00095DCC">
        <w:rPr>
          <w:rFonts w:ascii="Times New Roman" w:hAnsi="Times New Roman"/>
        </w:rPr>
        <w:t xml:space="preserve">(1949) and </w:t>
      </w:r>
      <w:r w:rsidR="00AC1FB4" w:rsidRPr="00095DCC">
        <w:rPr>
          <w:rFonts w:ascii="Times New Roman" w:hAnsi="Times New Roman"/>
          <w:i/>
        </w:rPr>
        <w:t xml:space="preserve">Women of </w:t>
      </w:r>
      <w:proofErr w:type="spellStart"/>
      <w:r w:rsidR="00AC1FB4" w:rsidRPr="00095DCC">
        <w:rPr>
          <w:rFonts w:ascii="Times New Roman" w:hAnsi="Times New Roman"/>
          <w:i/>
        </w:rPr>
        <w:t>Trachis</w:t>
      </w:r>
      <w:proofErr w:type="spellEnd"/>
      <w:r w:rsidR="00AC1FB4" w:rsidRPr="00095DCC">
        <w:rPr>
          <w:rFonts w:ascii="Times New Roman" w:hAnsi="Times New Roman"/>
          <w:i/>
        </w:rPr>
        <w:t xml:space="preserve"> </w:t>
      </w:r>
      <w:r w:rsidR="00AC1FB4" w:rsidRPr="00095DCC">
        <w:rPr>
          <w:rFonts w:ascii="Times New Roman" w:hAnsi="Times New Roman"/>
        </w:rPr>
        <w:t>(1954)</w:t>
      </w:r>
      <w:r w:rsidR="00166E41" w:rsidRPr="00095DCC">
        <w:rPr>
          <w:rFonts w:ascii="Times New Roman" w:hAnsi="Times New Roman"/>
        </w:rPr>
        <w:t xml:space="preserve">. </w:t>
      </w:r>
      <w:r w:rsidR="00AC1FB4" w:rsidRPr="00095DCC">
        <w:rPr>
          <w:rFonts w:ascii="Times New Roman" w:hAnsi="Times New Roman"/>
        </w:rPr>
        <w:t xml:space="preserve">All </w:t>
      </w:r>
      <w:r w:rsidR="00762AB6" w:rsidRPr="00095DCC">
        <w:rPr>
          <w:rFonts w:ascii="Times New Roman" w:hAnsi="Times New Roman"/>
        </w:rPr>
        <w:t>adopt</w:t>
      </w:r>
      <w:r w:rsidR="00AC1FB4" w:rsidRPr="00095DCC">
        <w:rPr>
          <w:rFonts w:ascii="Times New Roman" w:hAnsi="Times New Roman"/>
        </w:rPr>
        <w:t xml:space="preserve"> creative strategies T. S. Eliot famously described as the modernist mythical method </w:t>
      </w:r>
      <w:r w:rsidR="00F61BAC" w:rsidRPr="00095DCC">
        <w:rPr>
          <w:rFonts w:ascii="Times New Roman" w:hAnsi="Times New Roman"/>
        </w:rPr>
        <w:t xml:space="preserve">in a review of James Joyce’s </w:t>
      </w:r>
      <w:r w:rsidR="00F61BAC" w:rsidRPr="00095DCC">
        <w:rPr>
          <w:rFonts w:ascii="Times New Roman" w:hAnsi="Times New Roman"/>
          <w:i/>
        </w:rPr>
        <w:t xml:space="preserve">Ulysses </w:t>
      </w:r>
      <w:r w:rsidR="00F61BAC" w:rsidRPr="00095DCC">
        <w:rPr>
          <w:rFonts w:ascii="Times New Roman" w:hAnsi="Times New Roman"/>
        </w:rPr>
        <w:t>(1922)</w:t>
      </w:r>
      <w:r w:rsidR="00AC1FB4" w:rsidRPr="00095DCC">
        <w:rPr>
          <w:rFonts w:ascii="Times New Roman" w:hAnsi="Times New Roman"/>
        </w:rPr>
        <w:t xml:space="preserve">, perhaps the most famous </w:t>
      </w:r>
      <w:r w:rsidR="00096F0B" w:rsidRPr="00095DCC">
        <w:rPr>
          <w:rFonts w:ascii="Times New Roman" w:hAnsi="Times New Roman"/>
        </w:rPr>
        <w:t>adaptation</w:t>
      </w:r>
      <w:r w:rsidR="00AC1FB4" w:rsidRPr="00095DCC">
        <w:rPr>
          <w:rFonts w:ascii="Times New Roman" w:hAnsi="Times New Roman"/>
        </w:rPr>
        <w:t xml:space="preserve"> of classical myth in the period</w:t>
      </w:r>
      <w:r w:rsidR="00F61BAC" w:rsidRPr="00095DCC">
        <w:rPr>
          <w:rFonts w:ascii="Times New Roman" w:hAnsi="Times New Roman"/>
        </w:rPr>
        <w:t xml:space="preserve">. </w:t>
      </w:r>
      <w:r w:rsidR="00166E41" w:rsidRPr="00095DCC">
        <w:rPr>
          <w:rFonts w:ascii="Times New Roman" w:hAnsi="Times New Roman"/>
        </w:rPr>
        <w:t xml:space="preserve"> </w:t>
      </w:r>
    </w:p>
    <w:p w14:paraId="033AF518" w14:textId="77777777" w:rsidR="00D92743" w:rsidRPr="00095DCC" w:rsidRDefault="00D92743" w:rsidP="00F61BAC">
      <w:pPr>
        <w:spacing w:after="0"/>
        <w:rPr>
          <w:rFonts w:ascii="Times New Roman" w:hAnsi="Times New Roman"/>
        </w:rPr>
      </w:pPr>
    </w:p>
    <w:p w14:paraId="07D939B8" w14:textId="0A49770F" w:rsidR="00D92743" w:rsidRPr="00095DCC" w:rsidRDefault="00D92743" w:rsidP="00E31833">
      <w:pPr>
        <w:spacing w:after="0"/>
        <w:rPr>
          <w:rFonts w:ascii="Times New Roman" w:hAnsi="Times New Roman"/>
        </w:rPr>
      </w:pPr>
      <w:r w:rsidRPr="00095DCC">
        <w:rPr>
          <w:rFonts w:ascii="Times New Roman" w:hAnsi="Times New Roman"/>
        </w:rPr>
        <w:t>Art</w:t>
      </w:r>
      <w:r w:rsidR="00C50B34" w:rsidRPr="00095DCC">
        <w:rPr>
          <w:rFonts w:ascii="Times New Roman" w:hAnsi="Times New Roman"/>
        </w:rPr>
        <w:t xml:space="preserve">ists </w:t>
      </w:r>
      <w:r w:rsidR="00096F0B" w:rsidRPr="00095DCC">
        <w:rPr>
          <w:rFonts w:ascii="Times New Roman" w:hAnsi="Times New Roman"/>
        </w:rPr>
        <w:t>also</w:t>
      </w:r>
      <w:r w:rsidR="00C50B34" w:rsidRPr="00095DCC">
        <w:rPr>
          <w:rFonts w:ascii="Times New Roman" w:hAnsi="Times New Roman"/>
        </w:rPr>
        <w:t xml:space="preserve"> ho</w:t>
      </w:r>
      <w:r w:rsidR="00096F0B" w:rsidRPr="00095DCC">
        <w:rPr>
          <w:rFonts w:ascii="Times New Roman" w:hAnsi="Times New Roman"/>
        </w:rPr>
        <w:t>ped to depict the energy of Du</w:t>
      </w:r>
      <w:r w:rsidR="0030706C" w:rsidRPr="00095DCC">
        <w:rPr>
          <w:rFonts w:ascii="Times New Roman" w:hAnsi="Times New Roman"/>
        </w:rPr>
        <w:t>n</w:t>
      </w:r>
      <w:r w:rsidR="00096F0B" w:rsidRPr="00095DCC">
        <w:rPr>
          <w:rFonts w:ascii="Times New Roman" w:hAnsi="Times New Roman"/>
        </w:rPr>
        <w:t>can’s dance</w:t>
      </w:r>
      <w:r w:rsidR="00E31833" w:rsidRPr="00095DCC">
        <w:rPr>
          <w:rFonts w:ascii="Times New Roman" w:hAnsi="Times New Roman"/>
        </w:rPr>
        <w:t xml:space="preserve"> on paper and in </w:t>
      </w:r>
      <w:r w:rsidR="00C50B34" w:rsidRPr="00095DCC">
        <w:rPr>
          <w:rFonts w:ascii="Times New Roman" w:hAnsi="Times New Roman"/>
        </w:rPr>
        <w:t xml:space="preserve">sculpture. </w:t>
      </w:r>
      <w:r w:rsidR="00E31833" w:rsidRPr="00095DCC">
        <w:rPr>
          <w:rFonts w:ascii="Times New Roman" w:hAnsi="Times New Roman"/>
        </w:rPr>
        <w:t xml:space="preserve">She was the subject of </w:t>
      </w:r>
      <w:r w:rsidR="00096F0B" w:rsidRPr="00095DCC">
        <w:rPr>
          <w:rFonts w:ascii="Times New Roman" w:hAnsi="Times New Roman"/>
        </w:rPr>
        <w:t>sketches and paintings by</w:t>
      </w:r>
      <w:r w:rsidR="00E31833" w:rsidRPr="00095DCC">
        <w:rPr>
          <w:rFonts w:ascii="Times New Roman" w:hAnsi="Times New Roman"/>
        </w:rPr>
        <w:t xml:space="preserve"> Gordon Craig, Abraham </w:t>
      </w:r>
      <w:proofErr w:type="spellStart"/>
      <w:r w:rsidR="00E31833" w:rsidRPr="00095DCC">
        <w:rPr>
          <w:rFonts w:ascii="Times New Roman" w:hAnsi="Times New Roman"/>
        </w:rPr>
        <w:t>Walkowit</w:t>
      </w:r>
      <w:r w:rsidR="00096F0B" w:rsidRPr="00095DCC">
        <w:rPr>
          <w:rFonts w:ascii="Times New Roman" w:hAnsi="Times New Roman"/>
        </w:rPr>
        <w:t>z</w:t>
      </w:r>
      <w:proofErr w:type="spellEnd"/>
      <w:r w:rsidR="00096F0B" w:rsidRPr="00095DCC">
        <w:rPr>
          <w:rFonts w:ascii="Times New Roman" w:hAnsi="Times New Roman"/>
        </w:rPr>
        <w:t>, and José Clara, among others</w:t>
      </w:r>
      <w:r w:rsidR="00E31833" w:rsidRPr="00095DCC">
        <w:rPr>
          <w:rFonts w:ascii="Times New Roman" w:hAnsi="Times New Roman"/>
        </w:rPr>
        <w:t xml:space="preserve">. She inspired Emile-Antoine </w:t>
      </w:r>
      <w:proofErr w:type="spellStart"/>
      <w:r w:rsidR="00E31833" w:rsidRPr="00095DCC">
        <w:rPr>
          <w:rFonts w:ascii="Times New Roman" w:hAnsi="Times New Roman"/>
        </w:rPr>
        <w:t>Bourdelle’s</w:t>
      </w:r>
      <w:proofErr w:type="spellEnd"/>
      <w:r w:rsidR="00E31833" w:rsidRPr="00095DCC">
        <w:rPr>
          <w:rFonts w:ascii="Times New Roman" w:hAnsi="Times New Roman"/>
        </w:rPr>
        <w:t xml:space="preserve"> designs for the façade of the Theatre des Champs-Elysees. Her </w:t>
      </w:r>
      <w:r w:rsidR="00E8648B" w:rsidRPr="00095DCC">
        <w:rPr>
          <w:rFonts w:ascii="Times New Roman" w:hAnsi="Times New Roman"/>
        </w:rPr>
        <w:t xml:space="preserve">1915 </w:t>
      </w:r>
      <w:r w:rsidR="00E31833" w:rsidRPr="00095DCC">
        <w:rPr>
          <w:rFonts w:ascii="Times New Roman" w:hAnsi="Times New Roman"/>
        </w:rPr>
        <w:t xml:space="preserve">American tour introduced her to New York’s </w:t>
      </w:r>
      <w:r w:rsidR="00545C93">
        <w:rPr>
          <w:rFonts w:ascii="Times New Roman" w:hAnsi="Times New Roman"/>
        </w:rPr>
        <w:t>y</w:t>
      </w:r>
      <w:r w:rsidR="00E8648B" w:rsidRPr="00095DCC">
        <w:rPr>
          <w:rFonts w:ascii="Times New Roman" w:hAnsi="Times New Roman"/>
        </w:rPr>
        <w:t>oung</w:t>
      </w:r>
      <w:r w:rsidR="00E31833" w:rsidRPr="00095DCC">
        <w:rPr>
          <w:rFonts w:ascii="Times New Roman" w:hAnsi="Times New Roman"/>
        </w:rPr>
        <w:t xml:space="preserve"> </w:t>
      </w:r>
      <w:r w:rsidR="00545C93">
        <w:rPr>
          <w:rFonts w:ascii="Times New Roman" w:hAnsi="Times New Roman"/>
        </w:rPr>
        <w:t>i</w:t>
      </w:r>
      <w:r w:rsidR="00E31833" w:rsidRPr="00095DCC">
        <w:rPr>
          <w:rFonts w:ascii="Times New Roman" w:hAnsi="Times New Roman"/>
        </w:rPr>
        <w:t>ntellectuals,</w:t>
      </w:r>
      <w:r w:rsidR="00E8648B" w:rsidRPr="00095DCC">
        <w:rPr>
          <w:rFonts w:ascii="Times New Roman" w:hAnsi="Times New Roman"/>
        </w:rPr>
        <w:t xml:space="preserve"> artists and revolutionaries</w:t>
      </w:r>
      <w:r w:rsidR="0030706C" w:rsidRPr="00095DCC">
        <w:rPr>
          <w:rFonts w:ascii="Times New Roman" w:hAnsi="Times New Roman"/>
        </w:rPr>
        <w:t xml:space="preserve"> based in Greenwich Village </w:t>
      </w:r>
      <w:r w:rsidR="00AC1FB4" w:rsidRPr="00095DCC">
        <w:rPr>
          <w:rFonts w:ascii="Times New Roman" w:hAnsi="Times New Roman"/>
        </w:rPr>
        <w:t xml:space="preserve">including </w:t>
      </w:r>
      <w:r w:rsidR="00E31833" w:rsidRPr="00095DCC">
        <w:rPr>
          <w:rFonts w:ascii="Times New Roman" w:hAnsi="Times New Roman"/>
        </w:rPr>
        <w:t xml:space="preserve">Floyd </w:t>
      </w:r>
      <w:r w:rsidR="00E8648B" w:rsidRPr="00095DCC">
        <w:rPr>
          <w:rFonts w:ascii="Times New Roman" w:hAnsi="Times New Roman"/>
        </w:rPr>
        <w:t>Dell, Max Eastman, and John Sloan</w:t>
      </w:r>
      <w:r w:rsidR="00096F0B" w:rsidRPr="00095DCC">
        <w:rPr>
          <w:rFonts w:ascii="Times New Roman" w:hAnsi="Times New Roman"/>
        </w:rPr>
        <w:t>. As editor</w:t>
      </w:r>
      <w:r w:rsidR="007F34E2" w:rsidRPr="00095DCC">
        <w:rPr>
          <w:rFonts w:ascii="Times New Roman" w:hAnsi="Times New Roman"/>
        </w:rPr>
        <w:t>s</w:t>
      </w:r>
      <w:r w:rsidR="00096F0B" w:rsidRPr="00095DCC">
        <w:rPr>
          <w:rFonts w:ascii="Times New Roman" w:hAnsi="Times New Roman"/>
        </w:rPr>
        <w:t xml:space="preserve"> of </w:t>
      </w:r>
      <w:r w:rsidR="00E8648B" w:rsidRPr="00095DCC">
        <w:rPr>
          <w:rFonts w:ascii="Times New Roman" w:hAnsi="Times New Roman"/>
          <w:i/>
          <w:iCs/>
        </w:rPr>
        <w:t>The</w:t>
      </w:r>
      <w:r w:rsidR="00E31833" w:rsidRPr="00095DCC">
        <w:rPr>
          <w:rFonts w:ascii="Times New Roman" w:hAnsi="Times New Roman"/>
          <w:i/>
          <w:iCs/>
        </w:rPr>
        <w:t xml:space="preserve"> </w:t>
      </w:r>
      <w:r w:rsidR="00E8648B" w:rsidRPr="00095DCC">
        <w:rPr>
          <w:rFonts w:ascii="Times New Roman" w:hAnsi="Times New Roman"/>
          <w:i/>
          <w:iCs/>
        </w:rPr>
        <w:t>Masses</w:t>
      </w:r>
      <w:r w:rsidR="00096F0B" w:rsidRPr="00095DCC">
        <w:rPr>
          <w:rFonts w:ascii="Times New Roman" w:hAnsi="Times New Roman"/>
        </w:rPr>
        <w:t xml:space="preserve">, </w:t>
      </w:r>
      <w:r w:rsidR="00CB212B" w:rsidRPr="00095DCC">
        <w:rPr>
          <w:rFonts w:ascii="Times New Roman" w:hAnsi="Times New Roman"/>
        </w:rPr>
        <w:t xml:space="preserve">a radical publication, </w:t>
      </w:r>
      <w:r w:rsidR="00096F0B" w:rsidRPr="00095DCC">
        <w:rPr>
          <w:rFonts w:ascii="Times New Roman" w:hAnsi="Times New Roman"/>
        </w:rPr>
        <w:t xml:space="preserve">they </w:t>
      </w:r>
      <w:r w:rsidR="00E31833" w:rsidRPr="00095DCC">
        <w:rPr>
          <w:rFonts w:ascii="Times New Roman" w:hAnsi="Times New Roman"/>
        </w:rPr>
        <w:t xml:space="preserve">helped establish the image of the </w:t>
      </w:r>
      <w:r w:rsidR="00E31833" w:rsidRPr="00095DCC">
        <w:rPr>
          <w:rFonts w:ascii="Times New Roman" w:hAnsi="Times New Roman"/>
          <w:iCs/>
        </w:rPr>
        <w:t>new</w:t>
      </w:r>
      <w:r w:rsidR="00E31833" w:rsidRPr="00095DCC">
        <w:rPr>
          <w:rFonts w:ascii="Times New Roman" w:hAnsi="Times New Roman"/>
        </w:rPr>
        <w:t xml:space="preserve"> </w:t>
      </w:r>
      <w:r w:rsidR="00E31833" w:rsidRPr="00095DCC">
        <w:rPr>
          <w:rFonts w:ascii="Times New Roman" w:hAnsi="Times New Roman"/>
          <w:iCs/>
        </w:rPr>
        <w:t>woman of modernism</w:t>
      </w:r>
      <w:r w:rsidR="00E31833" w:rsidRPr="00095DCC">
        <w:rPr>
          <w:rFonts w:ascii="Times New Roman" w:hAnsi="Times New Roman"/>
          <w:i/>
          <w:iCs/>
        </w:rPr>
        <w:t xml:space="preserve"> </w:t>
      </w:r>
      <w:r w:rsidR="00E31833" w:rsidRPr="00095DCC">
        <w:rPr>
          <w:rFonts w:ascii="Times New Roman" w:hAnsi="Times New Roman"/>
        </w:rPr>
        <w:t xml:space="preserve">in drawings and articles </w:t>
      </w:r>
      <w:r w:rsidR="00096F0B" w:rsidRPr="00095DCC">
        <w:rPr>
          <w:rFonts w:ascii="Times New Roman" w:hAnsi="Times New Roman"/>
        </w:rPr>
        <w:t>supporting</w:t>
      </w:r>
      <w:r w:rsidR="00E31833" w:rsidRPr="00095DCC">
        <w:rPr>
          <w:rFonts w:ascii="Times New Roman" w:hAnsi="Times New Roman"/>
        </w:rPr>
        <w:t xml:space="preserve"> equality and suffrage</w:t>
      </w:r>
      <w:r w:rsidR="00AC1FB4" w:rsidRPr="00095DCC">
        <w:rPr>
          <w:rFonts w:ascii="Times New Roman" w:hAnsi="Times New Roman"/>
        </w:rPr>
        <w:t xml:space="preserve">. Duncan’s </w:t>
      </w:r>
      <w:r w:rsidR="00096F0B" w:rsidRPr="00095DCC">
        <w:rPr>
          <w:rFonts w:ascii="Times New Roman" w:hAnsi="Times New Roman"/>
        </w:rPr>
        <w:t xml:space="preserve">expressive </w:t>
      </w:r>
      <w:r w:rsidR="00E8648B" w:rsidRPr="00095DCC">
        <w:rPr>
          <w:rFonts w:ascii="Times New Roman" w:hAnsi="Times New Roman"/>
        </w:rPr>
        <w:t>body, dancing alone onstage, became th</w:t>
      </w:r>
      <w:r w:rsidR="00E31833" w:rsidRPr="00095DCC">
        <w:rPr>
          <w:rFonts w:ascii="Times New Roman" w:hAnsi="Times New Roman"/>
        </w:rPr>
        <w:t xml:space="preserve">e </w:t>
      </w:r>
      <w:r w:rsidR="00E8648B" w:rsidRPr="00095DCC">
        <w:rPr>
          <w:rFonts w:ascii="Times New Roman" w:hAnsi="Times New Roman"/>
        </w:rPr>
        <w:t>prototype for this image of the modern woman</w:t>
      </w:r>
      <w:r w:rsidR="009A56BE" w:rsidRPr="00095DCC">
        <w:rPr>
          <w:rFonts w:ascii="Times New Roman" w:hAnsi="Times New Roman"/>
        </w:rPr>
        <w:t xml:space="preserve"> and a symbol of avant-garde artistic and social liberation</w:t>
      </w:r>
      <w:r w:rsidR="00E8648B" w:rsidRPr="00095DCC">
        <w:rPr>
          <w:rFonts w:ascii="Times New Roman" w:hAnsi="Times New Roman"/>
        </w:rPr>
        <w:t>.</w:t>
      </w:r>
      <w:r w:rsidR="00E31833" w:rsidRPr="00095DCC">
        <w:rPr>
          <w:rFonts w:ascii="Times New Roman" w:hAnsi="Times New Roman"/>
        </w:rPr>
        <w:t xml:space="preserve"> </w:t>
      </w:r>
      <w:r w:rsidR="00E8648B" w:rsidRPr="00095DCC">
        <w:rPr>
          <w:rFonts w:ascii="Times New Roman" w:hAnsi="Times New Roman"/>
        </w:rPr>
        <w:t xml:space="preserve">The May 1915 edition of </w:t>
      </w:r>
      <w:r w:rsidR="00E8648B" w:rsidRPr="00095DCC">
        <w:rPr>
          <w:rFonts w:ascii="Times New Roman" w:hAnsi="Times New Roman"/>
          <w:i/>
          <w:iCs/>
        </w:rPr>
        <w:t xml:space="preserve">The Masses </w:t>
      </w:r>
      <w:r w:rsidR="00E8648B" w:rsidRPr="00095DCC">
        <w:rPr>
          <w:rFonts w:ascii="Times New Roman" w:hAnsi="Times New Roman"/>
        </w:rPr>
        <w:t>feat</w:t>
      </w:r>
      <w:r w:rsidR="00CB212B" w:rsidRPr="00095DCC">
        <w:rPr>
          <w:rFonts w:ascii="Times New Roman" w:hAnsi="Times New Roman"/>
        </w:rPr>
        <w:t xml:space="preserve">ures a cover designed by Sloan </w:t>
      </w:r>
      <w:r w:rsidR="00E8648B" w:rsidRPr="00095DCC">
        <w:rPr>
          <w:rFonts w:ascii="Times New Roman" w:hAnsi="Times New Roman"/>
        </w:rPr>
        <w:t>illustrating the preparation for a leg extension in Duncan’s</w:t>
      </w:r>
      <w:r w:rsidR="009A56BE" w:rsidRPr="00095DCC">
        <w:rPr>
          <w:rFonts w:ascii="Times New Roman" w:hAnsi="Times New Roman"/>
        </w:rPr>
        <w:t xml:space="preserve"> </w:t>
      </w:r>
      <w:r w:rsidR="00E8648B" w:rsidRPr="00095DCC">
        <w:rPr>
          <w:rFonts w:ascii="Times New Roman" w:hAnsi="Times New Roman"/>
          <w:i/>
          <w:iCs/>
        </w:rPr>
        <w:t xml:space="preserve">Marche </w:t>
      </w:r>
      <w:proofErr w:type="spellStart"/>
      <w:r w:rsidR="00E8648B" w:rsidRPr="00095DCC">
        <w:rPr>
          <w:rFonts w:ascii="Times New Roman" w:hAnsi="Times New Roman"/>
          <w:i/>
          <w:iCs/>
        </w:rPr>
        <w:t>Militaire</w:t>
      </w:r>
      <w:proofErr w:type="spellEnd"/>
      <w:r w:rsidR="00DA31A8" w:rsidRPr="00095DCC">
        <w:rPr>
          <w:rFonts w:ascii="Times New Roman" w:hAnsi="Times New Roman"/>
          <w:i/>
          <w:iCs/>
        </w:rPr>
        <w:t xml:space="preserve"> </w:t>
      </w:r>
      <w:r w:rsidR="00DA31A8" w:rsidRPr="00095DCC">
        <w:rPr>
          <w:rFonts w:ascii="Times New Roman" w:hAnsi="Times New Roman"/>
          <w:iCs/>
        </w:rPr>
        <w:t>(</w:t>
      </w:r>
      <w:r w:rsidR="00AF2CE1">
        <w:rPr>
          <w:rFonts w:ascii="Times New Roman" w:hAnsi="Times New Roman"/>
          <w:iCs/>
        </w:rPr>
        <w:t xml:space="preserve">c. </w:t>
      </w:r>
      <w:r w:rsidR="00DA31A8" w:rsidRPr="00095DCC">
        <w:rPr>
          <w:rFonts w:ascii="Times New Roman" w:hAnsi="Times New Roman"/>
          <w:iCs/>
        </w:rPr>
        <w:t>1909)</w:t>
      </w:r>
      <w:r w:rsidR="00E8648B" w:rsidRPr="00095DCC">
        <w:rPr>
          <w:rFonts w:ascii="Times New Roman" w:hAnsi="Times New Roman"/>
        </w:rPr>
        <w:t>.</w:t>
      </w:r>
      <w:r w:rsidR="007F34E2" w:rsidRPr="00095DCC">
        <w:rPr>
          <w:rFonts w:ascii="Times New Roman" w:hAnsi="Times New Roman"/>
        </w:rPr>
        <w:t xml:space="preserve"> </w:t>
      </w:r>
    </w:p>
    <w:p w14:paraId="3387EA77" w14:textId="77777777" w:rsidR="00E31833" w:rsidRPr="00095DCC" w:rsidRDefault="00E31833" w:rsidP="00E31833">
      <w:pPr>
        <w:spacing w:after="0"/>
        <w:rPr>
          <w:rFonts w:ascii="Times New Roman" w:hAnsi="Times New Roman"/>
        </w:rPr>
      </w:pPr>
    </w:p>
    <w:p w14:paraId="003A9E8F" w14:textId="77777777" w:rsidR="00211140" w:rsidRPr="00095DCC" w:rsidRDefault="00211140" w:rsidP="00071B2F">
      <w:pPr>
        <w:spacing w:after="0"/>
        <w:rPr>
          <w:rFonts w:ascii="Times New Roman" w:hAnsi="Times New Roman"/>
          <w:b/>
        </w:rPr>
      </w:pPr>
      <w:r w:rsidRPr="00095DCC">
        <w:rPr>
          <w:rFonts w:ascii="Times New Roman" w:hAnsi="Times New Roman"/>
          <w:b/>
        </w:rPr>
        <w:t>Legacy</w:t>
      </w:r>
    </w:p>
    <w:p w14:paraId="5B5941C3" w14:textId="77777777" w:rsidR="007F34E2" w:rsidRPr="00095DCC" w:rsidRDefault="00C721A6" w:rsidP="00C721A6">
      <w:pPr>
        <w:spacing w:after="0"/>
        <w:rPr>
          <w:rFonts w:ascii="Times New Roman" w:hAnsi="Times New Roman"/>
        </w:rPr>
      </w:pPr>
      <w:proofErr w:type="gramStart"/>
      <w:r w:rsidRPr="00095DCC">
        <w:rPr>
          <w:rFonts w:ascii="Times New Roman" w:hAnsi="Times New Roman"/>
        </w:rPr>
        <w:t xml:space="preserve">Duncan’s </w:t>
      </w:r>
      <w:r w:rsidR="00445A9B" w:rsidRPr="00095DCC">
        <w:rPr>
          <w:rFonts w:ascii="Times New Roman" w:hAnsi="Times New Roman"/>
        </w:rPr>
        <w:t xml:space="preserve">legacy has frequently been overshadowed by her </w:t>
      </w:r>
      <w:r w:rsidRPr="00095DCC">
        <w:rPr>
          <w:rFonts w:ascii="Times New Roman" w:hAnsi="Times New Roman"/>
        </w:rPr>
        <w:t>biography</w:t>
      </w:r>
      <w:r w:rsidR="00445A9B" w:rsidRPr="00095DCC">
        <w:rPr>
          <w:rFonts w:ascii="Times New Roman" w:hAnsi="Times New Roman"/>
        </w:rPr>
        <w:t xml:space="preserve">, </w:t>
      </w:r>
      <w:r w:rsidRPr="00095DCC">
        <w:rPr>
          <w:rFonts w:ascii="Times New Roman" w:hAnsi="Times New Roman"/>
        </w:rPr>
        <w:t>sensationalized in films</w:t>
      </w:r>
      <w:r w:rsidR="00D12467" w:rsidRPr="00095DCC">
        <w:rPr>
          <w:rFonts w:ascii="Times New Roman" w:hAnsi="Times New Roman"/>
        </w:rPr>
        <w:t xml:space="preserve"> (Ken Russell’s 1996 </w:t>
      </w:r>
      <w:r w:rsidR="00D12467" w:rsidRPr="00095DCC">
        <w:rPr>
          <w:rFonts w:ascii="Times New Roman" w:hAnsi="Times New Roman"/>
          <w:i/>
        </w:rPr>
        <w:t>The Biggest Dancer in the World</w:t>
      </w:r>
      <w:r w:rsidR="00D12467" w:rsidRPr="00095DCC">
        <w:rPr>
          <w:rFonts w:ascii="Times New Roman" w:hAnsi="Times New Roman"/>
        </w:rPr>
        <w:t>)</w:t>
      </w:r>
      <w:r w:rsidR="009A56BE" w:rsidRPr="00095DCC">
        <w:rPr>
          <w:rFonts w:ascii="Times New Roman" w:hAnsi="Times New Roman"/>
        </w:rPr>
        <w:t>,</w:t>
      </w:r>
      <w:r w:rsidRPr="00095DCC">
        <w:rPr>
          <w:rFonts w:ascii="Times New Roman" w:hAnsi="Times New Roman"/>
        </w:rPr>
        <w:t xml:space="preserve"> books</w:t>
      </w:r>
      <w:r w:rsidR="00D12467" w:rsidRPr="00095DCC">
        <w:rPr>
          <w:rFonts w:ascii="Times New Roman" w:hAnsi="Times New Roman"/>
        </w:rPr>
        <w:t xml:space="preserve"> (Sewell </w:t>
      </w:r>
      <w:proofErr w:type="spellStart"/>
      <w:r w:rsidR="00D12467" w:rsidRPr="00095DCC">
        <w:rPr>
          <w:rFonts w:ascii="Times New Roman" w:hAnsi="Times New Roman"/>
        </w:rPr>
        <w:t>Stokes’s</w:t>
      </w:r>
      <w:proofErr w:type="spellEnd"/>
      <w:r w:rsidR="00D12467" w:rsidRPr="00095DCC">
        <w:rPr>
          <w:rFonts w:ascii="Times New Roman" w:hAnsi="Times New Roman"/>
        </w:rPr>
        <w:t xml:space="preserve"> 1928 </w:t>
      </w:r>
      <w:r w:rsidR="00D12467" w:rsidRPr="00095DCC">
        <w:rPr>
          <w:rFonts w:ascii="Times New Roman" w:hAnsi="Times New Roman"/>
          <w:i/>
        </w:rPr>
        <w:t>Isadora: An Intimate Portrait</w:t>
      </w:r>
      <w:r w:rsidR="00D12467" w:rsidRPr="00095DCC">
        <w:rPr>
          <w:rFonts w:ascii="Times New Roman" w:hAnsi="Times New Roman"/>
        </w:rPr>
        <w:t>)</w:t>
      </w:r>
      <w:r w:rsidR="009A56BE" w:rsidRPr="00095DCC">
        <w:rPr>
          <w:rFonts w:ascii="Times New Roman" w:hAnsi="Times New Roman"/>
        </w:rPr>
        <w:t>, and plays</w:t>
      </w:r>
      <w:proofErr w:type="gramEnd"/>
      <w:r w:rsidR="00D12467" w:rsidRPr="00095DCC">
        <w:rPr>
          <w:rFonts w:ascii="Times New Roman" w:hAnsi="Times New Roman"/>
        </w:rPr>
        <w:t xml:space="preserve"> (Martin Sherman’s 1991 </w:t>
      </w:r>
      <w:r w:rsidR="00D12467" w:rsidRPr="00095DCC">
        <w:rPr>
          <w:rFonts w:ascii="Times New Roman" w:hAnsi="Times New Roman"/>
          <w:i/>
        </w:rPr>
        <w:t>When She Danced</w:t>
      </w:r>
      <w:r w:rsidR="00D12467" w:rsidRPr="00095DCC">
        <w:rPr>
          <w:rFonts w:ascii="Times New Roman" w:hAnsi="Times New Roman"/>
        </w:rPr>
        <w:t>)</w:t>
      </w:r>
      <w:r w:rsidR="00445A9B" w:rsidRPr="00095DCC">
        <w:rPr>
          <w:rFonts w:ascii="Times New Roman" w:hAnsi="Times New Roman"/>
        </w:rPr>
        <w:t xml:space="preserve">. </w:t>
      </w:r>
      <w:r w:rsidR="00CB212B" w:rsidRPr="00095DCC">
        <w:rPr>
          <w:rFonts w:ascii="Times New Roman" w:hAnsi="Times New Roman"/>
        </w:rPr>
        <w:t>H</w:t>
      </w:r>
      <w:r w:rsidR="009A56BE" w:rsidRPr="00095DCC">
        <w:rPr>
          <w:rFonts w:ascii="Times New Roman" w:hAnsi="Times New Roman"/>
        </w:rPr>
        <w:t>er life was undeniably tumultuous and controversial: the</w:t>
      </w:r>
      <w:r w:rsidRPr="00095DCC">
        <w:rPr>
          <w:rFonts w:ascii="Times New Roman" w:hAnsi="Times New Roman"/>
        </w:rPr>
        <w:t xml:space="preserve"> deaths of her daughter and son in April 1913 when their car plunged into the Seine, her marriage to the Russian poet Sergei Esenin, who later committed suicide, the loss of her U.S. citizenship </w:t>
      </w:r>
      <w:r w:rsidR="009A56BE" w:rsidRPr="00095DCC">
        <w:rPr>
          <w:rFonts w:ascii="Times New Roman" w:hAnsi="Times New Roman"/>
        </w:rPr>
        <w:t>following</w:t>
      </w:r>
      <w:r w:rsidR="00762AB6" w:rsidRPr="00095DCC">
        <w:rPr>
          <w:rFonts w:ascii="Times New Roman" w:hAnsi="Times New Roman"/>
        </w:rPr>
        <w:t xml:space="preserve"> accusations of communist sympathies</w:t>
      </w:r>
      <w:r w:rsidRPr="00095DCC">
        <w:rPr>
          <w:rFonts w:ascii="Times New Roman" w:hAnsi="Times New Roman"/>
        </w:rPr>
        <w:t xml:space="preserve">, and her strangulation in 1927, when her </w:t>
      </w:r>
      <w:r w:rsidR="00D12467" w:rsidRPr="00095DCC">
        <w:rPr>
          <w:rFonts w:ascii="Times New Roman" w:hAnsi="Times New Roman"/>
        </w:rPr>
        <w:t xml:space="preserve">long </w:t>
      </w:r>
      <w:r w:rsidRPr="00095DCC">
        <w:rPr>
          <w:rFonts w:ascii="Times New Roman" w:hAnsi="Times New Roman"/>
        </w:rPr>
        <w:t xml:space="preserve">scarf caught in the wheel of a </w:t>
      </w:r>
      <w:r w:rsidR="00762AB6" w:rsidRPr="00095DCC">
        <w:rPr>
          <w:rFonts w:ascii="Times New Roman" w:hAnsi="Times New Roman"/>
        </w:rPr>
        <w:t>convertible</w:t>
      </w:r>
      <w:r w:rsidRPr="00095DCC">
        <w:rPr>
          <w:rFonts w:ascii="Times New Roman" w:hAnsi="Times New Roman"/>
        </w:rPr>
        <w:t xml:space="preserve">. </w:t>
      </w:r>
      <w:r w:rsidR="00445A9B" w:rsidRPr="00095DCC">
        <w:rPr>
          <w:rFonts w:ascii="Times New Roman" w:hAnsi="Times New Roman"/>
        </w:rPr>
        <w:t xml:space="preserve">Some critics have suggested that Duncan’s dance died with her </w:t>
      </w:r>
      <w:r w:rsidR="007F34E2" w:rsidRPr="00095DCC">
        <w:rPr>
          <w:rFonts w:ascii="Times New Roman" w:hAnsi="Times New Roman"/>
        </w:rPr>
        <w:t>because</w:t>
      </w:r>
      <w:r w:rsidR="00445A9B" w:rsidRPr="00095DCC">
        <w:rPr>
          <w:rFonts w:ascii="Times New Roman" w:hAnsi="Times New Roman"/>
        </w:rPr>
        <w:t xml:space="preserve"> her performances were improvisational. Duncan </w:t>
      </w:r>
      <w:r w:rsidR="007F34E2" w:rsidRPr="00095DCC">
        <w:rPr>
          <w:rFonts w:ascii="Times New Roman" w:hAnsi="Times New Roman"/>
        </w:rPr>
        <w:t xml:space="preserve">encouraged </w:t>
      </w:r>
      <w:r w:rsidR="00CB212B" w:rsidRPr="00095DCC">
        <w:rPr>
          <w:rFonts w:ascii="Times New Roman" w:hAnsi="Times New Roman"/>
        </w:rPr>
        <w:t>such</w:t>
      </w:r>
      <w:r w:rsidR="007F34E2" w:rsidRPr="00095DCC">
        <w:rPr>
          <w:rFonts w:ascii="Times New Roman" w:hAnsi="Times New Roman"/>
        </w:rPr>
        <w:t xml:space="preserve"> myths with her</w:t>
      </w:r>
      <w:r w:rsidR="00136D1D" w:rsidRPr="00095DCC">
        <w:rPr>
          <w:rFonts w:ascii="Times New Roman" w:hAnsi="Times New Roman"/>
        </w:rPr>
        <w:t xml:space="preserve"> </w:t>
      </w:r>
      <w:r w:rsidR="00762AB6" w:rsidRPr="00095DCC">
        <w:rPr>
          <w:rFonts w:ascii="Times New Roman" w:hAnsi="Times New Roman"/>
        </w:rPr>
        <w:t>illusion</w:t>
      </w:r>
      <w:r w:rsidR="00CB212B" w:rsidRPr="00095DCC">
        <w:rPr>
          <w:rFonts w:ascii="Times New Roman" w:hAnsi="Times New Roman"/>
        </w:rPr>
        <w:t xml:space="preserve"> of spontaneity and </w:t>
      </w:r>
      <w:r w:rsidR="007F34E2" w:rsidRPr="00095DCC">
        <w:rPr>
          <w:rFonts w:ascii="Times New Roman" w:hAnsi="Times New Roman"/>
        </w:rPr>
        <w:t xml:space="preserve">insistence that </w:t>
      </w:r>
      <w:r w:rsidR="0030706C" w:rsidRPr="00095DCC">
        <w:rPr>
          <w:rFonts w:ascii="Times New Roman" w:hAnsi="Times New Roman"/>
        </w:rPr>
        <w:t>dance expressed the performer’s own soul.</w:t>
      </w:r>
    </w:p>
    <w:p w14:paraId="0A3CB06F" w14:textId="77777777" w:rsidR="00813C49" w:rsidRPr="00095DCC" w:rsidRDefault="00813C49" w:rsidP="00C721A6">
      <w:pPr>
        <w:spacing w:after="0"/>
        <w:rPr>
          <w:rFonts w:ascii="Times New Roman" w:hAnsi="Times New Roman"/>
        </w:rPr>
      </w:pPr>
    </w:p>
    <w:p w14:paraId="55493697" w14:textId="51F0AD8D" w:rsidR="00EB75A7" w:rsidRPr="00095DCC" w:rsidRDefault="007F34E2" w:rsidP="00C721A6">
      <w:pPr>
        <w:spacing w:after="0"/>
        <w:rPr>
          <w:rFonts w:ascii="Times New Roman" w:hAnsi="Times New Roman"/>
        </w:rPr>
      </w:pPr>
      <w:r w:rsidRPr="00095DCC">
        <w:rPr>
          <w:rFonts w:ascii="Times New Roman" w:hAnsi="Times New Roman"/>
        </w:rPr>
        <w:t>Duncan</w:t>
      </w:r>
      <w:r w:rsidR="00290070" w:rsidRPr="00095DCC">
        <w:rPr>
          <w:rFonts w:ascii="Times New Roman" w:hAnsi="Times New Roman"/>
        </w:rPr>
        <w:t xml:space="preserve"> was actually a careful choreographer and educator, and she</w:t>
      </w:r>
      <w:r w:rsidRPr="00095DCC">
        <w:rPr>
          <w:rFonts w:ascii="Times New Roman" w:hAnsi="Times New Roman"/>
        </w:rPr>
        <w:t xml:space="preserve"> </w:t>
      </w:r>
      <w:r w:rsidR="00445A9B" w:rsidRPr="00095DCC">
        <w:rPr>
          <w:rFonts w:ascii="Times New Roman" w:hAnsi="Times New Roman"/>
        </w:rPr>
        <w:t xml:space="preserve">founded three schools </w:t>
      </w:r>
      <w:r w:rsidR="00CB212B" w:rsidRPr="00095DCC">
        <w:rPr>
          <w:rFonts w:ascii="Times New Roman" w:hAnsi="Times New Roman"/>
        </w:rPr>
        <w:t>to teach</w:t>
      </w:r>
      <w:r w:rsidR="00445A9B" w:rsidRPr="00095DCC">
        <w:rPr>
          <w:rFonts w:ascii="Times New Roman" w:hAnsi="Times New Roman"/>
        </w:rPr>
        <w:t xml:space="preserve"> her </w:t>
      </w:r>
      <w:r w:rsidR="00290070" w:rsidRPr="00095DCC">
        <w:rPr>
          <w:rFonts w:ascii="Times New Roman" w:hAnsi="Times New Roman"/>
        </w:rPr>
        <w:t xml:space="preserve">dances, </w:t>
      </w:r>
      <w:r w:rsidR="00445A9B" w:rsidRPr="00095DCC">
        <w:rPr>
          <w:rFonts w:ascii="Times New Roman" w:hAnsi="Times New Roman"/>
        </w:rPr>
        <w:t>technique, and aesthetic ideas</w:t>
      </w:r>
      <w:r w:rsidR="00290070" w:rsidRPr="00095DCC">
        <w:rPr>
          <w:rFonts w:ascii="Times New Roman" w:hAnsi="Times New Roman"/>
        </w:rPr>
        <w:t xml:space="preserve">. </w:t>
      </w:r>
      <w:r w:rsidR="00CB212B" w:rsidRPr="00095DCC">
        <w:rPr>
          <w:rFonts w:ascii="Times New Roman" w:hAnsi="Times New Roman"/>
        </w:rPr>
        <w:t>The</w:t>
      </w:r>
      <w:r w:rsidR="00445A9B" w:rsidRPr="00095DCC">
        <w:rPr>
          <w:rFonts w:ascii="Times New Roman" w:hAnsi="Times New Roman"/>
        </w:rPr>
        <w:t xml:space="preserve"> </w:t>
      </w:r>
      <w:proofErr w:type="spellStart"/>
      <w:r w:rsidR="00445A9B" w:rsidRPr="00095DCC">
        <w:rPr>
          <w:rFonts w:ascii="Times New Roman" w:hAnsi="Times New Roman"/>
        </w:rPr>
        <w:t>Grü</w:t>
      </w:r>
      <w:r w:rsidR="00DF04D9" w:rsidRPr="00095DCC">
        <w:rPr>
          <w:rFonts w:ascii="Times New Roman" w:hAnsi="Times New Roman"/>
        </w:rPr>
        <w:t>newald</w:t>
      </w:r>
      <w:proofErr w:type="spellEnd"/>
      <w:r w:rsidR="00DF04D9" w:rsidRPr="00095DCC">
        <w:rPr>
          <w:rFonts w:ascii="Times New Roman" w:hAnsi="Times New Roman"/>
        </w:rPr>
        <w:t xml:space="preserve"> S</w:t>
      </w:r>
      <w:r w:rsidR="00290070" w:rsidRPr="00095DCC">
        <w:rPr>
          <w:rFonts w:ascii="Times New Roman" w:hAnsi="Times New Roman"/>
        </w:rPr>
        <w:t>chool</w:t>
      </w:r>
      <w:r w:rsidR="0030706C" w:rsidRPr="00095DCC">
        <w:rPr>
          <w:rFonts w:ascii="Times New Roman" w:hAnsi="Times New Roman"/>
        </w:rPr>
        <w:t>,</w:t>
      </w:r>
      <w:r w:rsidR="00290070" w:rsidRPr="00095DCC">
        <w:rPr>
          <w:rFonts w:ascii="Times New Roman" w:hAnsi="Times New Roman"/>
        </w:rPr>
        <w:t xml:space="preserve"> established in 1904 in</w:t>
      </w:r>
      <w:r w:rsidR="00A27056" w:rsidRPr="00095DCC">
        <w:rPr>
          <w:rFonts w:ascii="Times New Roman" w:hAnsi="Times New Roman"/>
        </w:rPr>
        <w:t xml:space="preserve"> Germany</w:t>
      </w:r>
      <w:r w:rsidR="0030706C" w:rsidRPr="00095DCC">
        <w:rPr>
          <w:rFonts w:ascii="Times New Roman" w:hAnsi="Times New Roman"/>
        </w:rPr>
        <w:t>,</w:t>
      </w:r>
      <w:r w:rsidR="00CB212B" w:rsidRPr="00095DCC">
        <w:rPr>
          <w:rFonts w:ascii="Times New Roman" w:hAnsi="Times New Roman"/>
        </w:rPr>
        <w:t xml:space="preserve"> produced her</w:t>
      </w:r>
      <w:r w:rsidR="00445A9B" w:rsidRPr="00095DCC">
        <w:rPr>
          <w:rFonts w:ascii="Times New Roman" w:hAnsi="Times New Roman"/>
        </w:rPr>
        <w:t xml:space="preserve"> six most famous students</w:t>
      </w:r>
      <w:r w:rsidRPr="00095DCC">
        <w:rPr>
          <w:rFonts w:ascii="Times New Roman" w:hAnsi="Times New Roman"/>
        </w:rPr>
        <w:t>, Anna, Maria-Theresa, Irma, Lisa, Gretel, and Erika Duncan,</w:t>
      </w:r>
      <w:r w:rsidR="00445A9B" w:rsidRPr="00095DCC">
        <w:rPr>
          <w:rFonts w:ascii="Times New Roman" w:hAnsi="Times New Roman"/>
        </w:rPr>
        <w:t xml:space="preserve"> </w:t>
      </w:r>
      <w:r w:rsidR="00CB212B" w:rsidRPr="00095DCC">
        <w:rPr>
          <w:rFonts w:ascii="Times New Roman" w:hAnsi="Times New Roman"/>
        </w:rPr>
        <w:t xml:space="preserve">who </w:t>
      </w:r>
      <w:r w:rsidR="00445A9B" w:rsidRPr="00095DCC">
        <w:rPr>
          <w:rFonts w:ascii="Times New Roman" w:hAnsi="Times New Roman"/>
        </w:rPr>
        <w:t>took her last nam</w:t>
      </w:r>
      <w:r w:rsidR="00BE55C1" w:rsidRPr="00095DCC">
        <w:rPr>
          <w:rFonts w:ascii="Times New Roman" w:hAnsi="Times New Roman"/>
        </w:rPr>
        <w:t xml:space="preserve">e and </w:t>
      </w:r>
      <w:r w:rsidR="003C21FF" w:rsidRPr="00095DCC">
        <w:rPr>
          <w:rFonts w:ascii="Times New Roman" w:hAnsi="Times New Roman"/>
        </w:rPr>
        <w:t>toured</w:t>
      </w:r>
      <w:r w:rsidR="00BE55C1" w:rsidRPr="00095DCC">
        <w:rPr>
          <w:rFonts w:ascii="Times New Roman" w:hAnsi="Times New Roman"/>
        </w:rPr>
        <w:t xml:space="preserve"> together as the </w:t>
      </w:r>
      <w:proofErr w:type="spellStart"/>
      <w:r w:rsidRPr="00095DCC">
        <w:rPr>
          <w:rFonts w:ascii="Times New Roman" w:hAnsi="Times New Roman"/>
          <w:i/>
        </w:rPr>
        <w:t>Isadorables</w:t>
      </w:r>
      <w:proofErr w:type="spellEnd"/>
      <w:r w:rsidRPr="00095DCC">
        <w:rPr>
          <w:rFonts w:ascii="Times New Roman" w:hAnsi="Times New Roman"/>
        </w:rPr>
        <w:t>.</w:t>
      </w:r>
      <w:r w:rsidR="00BE55C1" w:rsidRPr="00095DCC">
        <w:rPr>
          <w:rFonts w:ascii="Times New Roman" w:hAnsi="Times New Roman"/>
        </w:rPr>
        <w:t xml:space="preserve"> The</w:t>
      </w:r>
      <w:r w:rsidR="00A27056" w:rsidRPr="00095DCC">
        <w:rPr>
          <w:rFonts w:ascii="Times New Roman" w:hAnsi="Times New Roman"/>
        </w:rPr>
        <w:t xml:space="preserve"> </w:t>
      </w:r>
      <w:r w:rsidR="00290070" w:rsidRPr="00095DCC">
        <w:rPr>
          <w:rFonts w:ascii="Times New Roman" w:hAnsi="Times New Roman"/>
        </w:rPr>
        <w:t xml:space="preserve">school she </w:t>
      </w:r>
      <w:r w:rsidR="00DF04D9" w:rsidRPr="00095DCC">
        <w:rPr>
          <w:rFonts w:ascii="Times New Roman" w:hAnsi="Times New Roman"/>
        </w:rPr>
        <w:t>opened</w:t>
      </w:r>
      <w:r w:rsidR="00290070" w:rsidRPr="00095DCC">
        <w:rPr>
          <w:rFonts w:ascii="Times New Roman" w:hAnsi="Times New Roman"/>
        </w:rPr>
        <w:t xml:space="preserve"> at </w:t>
      </w:r>
      <w:r w:rsidR="00BE55C1" w:rsidRPr="00095DCC">
        <w:rPr>
          <w:rFonts w:ascii="Times New Roman" w:hAnsi="Times New Roman"/>
        </w:rPr>
        <w:t>Bellevue near</w:t>
      </w:r>
      <w:r w:rsidR="00A27056" w:rsidRPr="00095DCC">
        <w:rPr>
          <w:rFonts w:ascii="Times New Roman" w:hAnsi="Times New Roman"/>
        </w:rPr>
        <w:t xml:space="preserve"> Paris</w:t>
      </w:r>
      <w:r w:rsidR="0030706C" w:rsidRPr="00095DCC">
        <w:rPr>
          <w:rFonts w:ascii="Times New Roman" w:hAnsi="Times New Roman"/>
        </w:rPr>
        <w:t xml:space="preserve"> in 1914</w:t>
      </w:r>
      <w:r w:rsidR="00BE55C1" w:rsidRPr="00095DCC">
        <w:rPr>
          <w:rFonts w:ascii="Times New Roman" w:hAnsi="Times New Roman"/>
        </w:rPr>
        <w:t xml:space="preserve"> </w:t>
      </w:r>
      <w:r w:rsidR="00A27056" w:rsidRPr="00095DCC">
        <w:rPr>
          <w:rFonts w:ascii="Times New Roman" w:hAnsi="Times New Roman"/>
        </w:rPr>
        <w:t xml:space="preserve">closed </w:t>
      </w:r>
      <w:r w:rsidR="00290070" w:rsidRPr="00095DCC">
        <w:rPr>
          <w:rFonts w:ascii="Times New Roman" w:hAnsi="Times New Roman"/>
        </w:rPr>
        <w:t>with the</w:t>
      </w:r>
      <w:r w:rsidR="00A27056" w:rsidRPr="00095DCC">
        <w:rPr>
          <w:rFonts w:ascii="Times New Roman" w:hAnsi="Times New Roman"/>
        </w:rPr>
        <w:t xml:space="preserve"> outbreak of </w:t>
      </w:r>
      <w:r w:rsidR="00683EFC">
        <w:rPr>
          <w:rFonts w:ascii="Times New Roman" w:hAnsi="Times New Roman"/>
        </w:rPr>
        <w:t>the Second World War</w:t>
      </w:r>
      <w:r w:rsidR="00A27056" w:rsidRPr="00095DCC">
        <w:rPr>
          <w:rFonts w:ascii="Times New Roman" w:hAnsi="Times New Roman"/>
        </w:rPr>
        <w:t xml:space="preserve">. </w:t>
      </w:r>
      <w:r w:rsidR="00BE55C1" w:rsidRPr="00095DCC">
        <w:rPr>
          <w:rFonts w:ascii="Times New Roman" w:hAnsi="Times New Roman"/>
        </w:rPr>
        <w:t>Duncan</w:t>
      </w:r>
      <w:r w:rsidR="00A27056" w:rsidRPr="00095DCC">
        <w:rPr>
          <w:rFonts w:ascii="Times New Roman" w:hAnsi="Times New Roman"/>
        </w:rPr>
        <w:t xml:space="preserve"> </w:t>
      </w:r>
      <w:r w:rsidR="00DF04D9" w:rsidRPr="00095DCC">
        <w:rPr>
          <w:rFonts w:ascii="Times New Roman" w:hAnsi="Times New Roman"/>
        </w:rPr>
        <w:t>founded</w:t>
      </w:r>
      <w:r w:rsidR="00A27056" w:rsidRPr="00095DCC">
        <w:rPr>
          <w:rFonts w:ascii="Times New Roman" w:hAnsi="Times New Roman"/>
        </w:rPr>
        <w:t xml:space="preserve"> a</w:t>
      </w:r>
      <w:r w:rsidR="00290070" w:rsidRPr="00095DCC">
        <w:rPr>
          <w:rFonts w:ascii="Times New Roman" w:hAnsi="Times New Roman"/>
        </w:rPr>
        <w:t>nother</w:t>
      </w:r>
      <w:r w:rsidR="00A27056" w:rsidRPr="00095DCC">
        <w:rPr>
          <w:rFonts w:ascii="Times New Roman" w:hAnsi="Times New Roman"/>
        </w:rPr>
        <w:t xml:space="preserve"> school in Moscow</w:t>
      </w:r>
      <w:r w:rsidR="00BE55C1" w:rsidRPr="00095DCC">
        <w:rPr>
          <w:rFonts w:ascii="Times New Roman" w:hAnsi="Times New Roman"/>
        </w:rPr>
        <w:t xml:space="preserve"> in 1921 but left it largely to Irma after her marriage</w:t>
      </w:r>
      <w:r w:rsidR="00DF04D9" w:rsidRPr="00095DCC">
        <w:rPr>
          <w:rFonts w:ascii="Times New Roman" w:hAnsi="Times New Roman"/>
        </w:rPr>
        <w:t xml:space="preserve"> to Esenin in 1922</w:t>
      </w:r>
      <w:r w:rsidR="00BE55C1" w:rsidRPr="00095DCC">
        <w:rPr>
          <w:rFonts w:ascii="Times New Roman" w:hAnsi="Times New Roman"/>
        </w:rPr>
        <w:t>.</w:t>
      </w:r>
    </w:p>
    <w:p w14:paraId="74C01565" w14:textId="77777777" w:rsidR="00A27056" w:rsidRPr="00095DCC" w:rsidRDefault="00A27056" w:rsidP="00C721A6">
      <w:pPr>
        <w:spacing w:after="0"/>
        <w:rPr>
          <w:rFonts w:ascii="Times New Roman" w:hAnsi="Times New Roman"/>
        </w:rPr>
      </w:pPr>
    </w:p>
    <w:p w14:paraId="0801BC08" w14:textId="04D6A815" w:rsidR="00A27056" w:rsidRDefault="00BE55C1" w:rsidP="00C721A6">
      <w:pPr>
        <w:spacing w:after="0"/>
        <w:rPr>
          <w:rFonts w:ascii="Times New Roman" w:hAnsi="Times New Roman"/>
        </w:rPr>
      </w:pPr>
      <w:r w:rsidRPr="00095DCC">
        <w:rPr>
          <w:rFonts w:ascii="Times New Roman" w:hAnsi="Times New Roman"/>
        </w:rPr>
        <w:t xml:space="preserve">Several of Duncan’s students continued to perform </w:t>
      </w:r>
      <w:r w:rsidR="00222DF3" w:rsidRPr="00095DCC">
        <w:rPr>
          <w:rFonts w:ascii="Times New Roman" w:hAnsi="Times New Roman"/>
        </w:rPr>
        <w:t xml:space="preserve">together and as soloists </w:t>
      </w:r>
      <w:r w:rsidRPr="00095DCC">
        <w:rPr>
          <w:rFonts w:ascii="Times New Roman" w:hAnsi="Times New Roman"/>
        </w:rPr>
        <w:t xml:space="preserve">and </w:t>
      </w:r>
      <w:r w:rsidR="00222DF3" w:rsidRPr="00095DCC">
        <w:rPr>
          <w:rFonts w:ascii="Times New Roman" w:hAnsi="Times New Roman"/>
        </w:rPr>
        <w:t>to teach Duncan’s</w:t>
      </w:r>
      <w:r w:rsidRPr="00095DCC">
        <w:rPr>
          <w:rFonts w:ascii="Times New Roman" w:hAnsi="Times New Roman"/>
        </w:rPr>
        <w:t xml:space="preserve"> choreography and technique around the world. </w:t>
      </w:r>
      <w:r w:rsidR="00545C93">
        <w:rPr>
          <w:rFonts w:ascii="Times New Roman" w:hAnsi="Times New Roman"/>
        </w:rPr>
        <w:t xml:space="preserve">Their students, and students of their </w:t>
      </w:r>
      <w:r w:rsidR="00545C93">
        <w:rPr>
          <w:rFonts w:ascii="Times New Roman" w:hAnsi="Times New Roman"/>
        </w:rPr>
        <w:lastRenderedPageBreak/>
        <w:t xml:space="preserve">students in turn, have kept </w:t>
      </w:r>
      <w:r w:rsidR="00C929A7">
        <w:rPr>
          <w:rFonts w:ascii="Times New Roman" w:hAnsi="Times New Roman"/>
        </w:rPr>
        <w:t xml:space="preserve">the practice of Duncan dancing alive. </w:t>
      </w:r>
      <w:r w:rsidRPr="00095DCC">
        <w:rPr>
          <w:rFonts w:ascii="Times New Roman" w:hAnsi="Times New Roman"/>
        </w:rPr>
        <w:t>Maria-Theresa Duncan founded the Isadora Duncan International Institute (IDII) in New York in 1977</w:t>
      </w:r>
      <w:r w:rsidR="003C21FF" w:rsidRPr="00095DCC">
        <w:rPr>
          <w:rFonts w:ascii="Times New Roman" w:hAnsi="Times New Roman"/>
        </w:rPr>
        <w:t xml:space="preserve"> to preserve</w:t>
      </w:r>
      <w:r w:rsidR="00236347" w:rsidRPr="00095DCC">
        <w:rPr>
          <w:rFonts w:ascii="Times New Roman" w:hAnsi="Times New Roman"/>
        </w:rPr>
        <w:t xml:space="preserve"> Duncan’s choreography and technique</w:t>
      </w:r>
      <w:r w:rsidR="006F044A" w:rsidRPr="00095DCC">
        <w:rPr>
          <w:rFonts w:ascii="Times New Roman" w:hAnsi="Times New Roman"/>
        </w:rPr>
        <w:t xml:space="preserve">. </w:t>
      </w:r>
      <w:r w:rsidR="006E796C" w:rsidRPr="00095DCC">
        <w:rPr>
          <w:rFonts w:ascii="Times New Roman" w:hAnsi="Times New Roman"/>
        </w:rPr>
        <w:t xml:space="preserve">The Isadora Duncan Dance Foundation, established by </w:t>
      </w:r>
      <w:r w:rsidR="006F044A" w:rsidRPr="00095DCC">
        <w:rPr>
          <w:rFonts w:ascii="Times New Roman" w:hAnsi="Times New Roman"/>
        </w:rPr>
        <w:t xml:space="preserve">Lori </w:t>
      </w:r>
      <w:proofErr w:type="spellStart"/>
      <w:r w:rsidR="006F044A" w:rsidRPr="00095DCC">
        <w:rPr>
          <w:rFonts w:ascii="Times New Roman" w:hAnsi="Times New Roman"/>
        </w:rPr>
        <w:t>Belilove</w:t>
      </w:r>
      <w:proofErr w:type="spellEnd"/>
      <w:r w:rsidR="006E796C" w:rsidRPr="00095DCC">
        <w:rPr>
          <w:rFonts w:ascii="Times New Roman" w:hAnsi="Times New Roman"/>
        </w:rPr>
        <w:t xml:space="preserve"> in 1979</w:t>
      </w:r>
      <w:r w:rsidR="006F044A" w:rsidRPr="00095DCC">
        <w:rPr>
          <w:rFonts w:ascii="Times New Roman" w:hAnsi="Times New Roman"/>
        </w:rPr>
        <w:t xml:space="preserve">, </w:t>
      </w:r>
      <w:r w:rsidR="006E796C" w:rsidRPr="00095DCC">
        <w:rPr>
          <w:rFonts w:ascii="Times New Roman" w:hAnsi="Times New Roman"/>
        </w:rPr>
        <w:t xml:space="preserve">also teaches classes and </w:t>
      </w:r>
      <w:r w:rsidR="00236347" w:rsidRPr="00095DCC">
        <w:rPr>
          <w:rFonts w:ascii="Times New Roman" w:hAnsi="Times New Roman"/>
        </w:rPr>
        <w:t>seminars</w:t>
      </w:r>
      <w:r w:rsidR="006E796C" w:rsidRPr="00095DCC">
        <w:rPr>
          <w:rFonts w:ascii="Times New Roman" w:hAnsi="Times New Roman"/>
        </w:rPr>
        <w:t>, and its resident company continues to perform Duncan’s choreography</w:t>
      </w:r>
      <w:r w:rsidR="006F044A" w:rsidRPr="00095DCC">
        <w:rPr>
          <w:rFonts w:ascii="Times New Roman" w:hAnsi="Times New Roman"/>
        </w:rPr>
        <w:t xml:space="preserve">. </w:t>
      </w:r>
    </w:p>
    <w:p w14:paraId="71D841F6" w14:textId="77777777" w:rsidR="00C929A7" w:rsidRDefault="00C929A7" w:rsidP="00C721A6">
      <w:pPr>
        <w:spacing w:after="0"/>
        <w:rPr>
          <w:rFonts w:ascii="Times New Roman" w:hAnsi="Times New Roman"/>
        </w:rPr>
      </w:pPr>
    </w:p>
    <w:p w14:paraId="1067673E" w14:textId="10F56D8A" w:rsidR="00C929A7" w:rsidRPr="00683EFC" w:rsidRDefault="00C929A7" w:rsidP="00C721A6">
      <w:pPr>
        <w:spacing w:after="0"/>
        <w:rPr>
          <w:rFonts w:ascii="Times New Roman" w:hAnsi="Times New Roman"/>
          <w:b/>
        </w:rPr>
      </w:pPr>
      <w:r>
        <w:rPr>
          <w:rFonts w:ascii="Times New Roman" w:hAnsi="Times New Roman"/>
          <w:b/>
        </w:rPr>
        <w:t>Carrie Preston</w:t>
      </w:r>
    </w:p>
    <w:p w14:paraId="45972798" w14:textId="77777777" w:rsidR="00C721A6" w:rsidRPr="00211140" w:rsidRDefault="00C721A6" w:rsidP="00071B2F">
      <w:pPr>
        <w:spacing w:after="0"/>
        <w:rPr>
          <w:rFonts w:ascii="Times New Roman" w:hAnsi="Times New Roman"/>
          <w:b/>
        </w:rPr>
      </w:pPr>
    </w:p>
    <w:p w14:paraId="52D6BDE5" w14:textId="1F7E9E6C" w:rsidR="00211140" w:rsidRDefault="00C929A7" w:rsidP="00071B2F">
      <w:pPr>
        <w:spacing w:after="0"/>
        <w:rPr>
          <w:rFonts w:ascii="Times New Roman" w:hAnsi="Times New Roman"/>
          <w:b/>
        </w:rPr>
      </w:pPr>
      <w:r>
        <w:rPr>
          <w:rFonts w:ascii="Times New Roman" w:hAnsi="Times New Roman"/>
          <w:b/>
        </w:rPr>
        <w:t>S</w:t>
      </w:r>
      <w:r w:rsidR="00290070">
        <w:rPr>
          <w:rFonts w:ascii="Times New Roman" w:hAnsi="Times New Roman"/>
          <w:b/>
        </w:rPr>
        <w:t>elected</w:t>
      </w:r>
      <w:r w:rsidR="00211140" w:rsidRPr="00211140">
        <w:rPr>
          <w:rFonts w:ascii="Times New Roman" w:hAnsi="Times New Roman"/>
          <w:b/>
        </w:rPr>
        <w:t xml:space="preserve"> </w:t>
      </w:r>
      <w:r w:rsidR="00DE402A">
        <w:rPr>
          <w:rFonts w:ascii="Times New Roman" w:hAnsi="Times New Roman"/>
          <w:b/>
        </w:rPr>
        <w:t>W</w:t>
      </w:r>
      <w:r w:rsidR="00211140" w:rsidRPr="00211140">
        <w:rPr>
          <w:rFonts w:ascii="Times New Roman" w:hAnsi="Times New Roman"/>
          <w:b/>
        </w:rPr>
        <w:t>orks</w:t>
      </w:r>
    </w:p>
    <w:p w14:paraId="1556AA52" w14:textId="77777777" w:rsidR="00DA31A8" w:rsidRPr="00DA31A8" w:rsidRDefault="00DA31A8" w:rsidP="00071B2F">
      <w:pPr>
        <w:spacing w:after="0"/>
        <w:rPr>
          <w:rFonts w:ascii="Times New Roman" w:hAnsi="Times New Roman"/>
        </w:rPr>
      </w:pPr>
      <w:r>
        <w:rPr>
          <w:rFonts w:ascii="Times New Roman" w:hAnsi="Times New Roman"/>
          <w:i/>
        </w:rPr>
        <w:t xml:space="preserve">Narcissus </w:t>
      </w:r>
      <w:r>
        <w:rPr>
          <w:rFonts w:ascii="Times New Roman" w:hAnsi="Times New Roman"/>
        </w:rPr>
        <w:t>(1900)</w:t>
      </w:r>
    </w:p>
    <w:p w14:paraId="38D0B992" w14:textId="77777777" w:rsidR="00DA31A8" w:rsidRPr="00DA31A8" w:rsidRDefault="00DA31A8" w:rsidP="00071B2F">
      <w:pPr>
        <w:spacing w:after="0"/>
        <w:rPr>
          <w:rFonts w:ascii="Times New Roman" w:hAnsi="Times New Roman"/>
        </w:rPr>
      </w:pPr>
      <w:r>
        <w:rPr>
          <w:rFonts w:ascii="Times New Roman" w:hAnsi="Times New Roman"/>
          <w:i/>
        </w:rPr>
        <w:t xml:space="preserve">Water Study </w:t>
      </w:r>
      <w:r>
        <w:rPr>
          <w:rFonts w:ascii="Times New Roman" w:hAnsi="Times New Roman"/>
        </w:rPr>
        <w:t>(c. 1900)</w:t>
      </w:r>
    </w:p>
    <w:p w14:paraId="3A6BEF34" w14:textId="77777777" w:rsidR="00DA31A8" w:rsidRDefault="00DA31A8" w:rsidP="00071B2F">
      <w:pPr>
        <w:spacing w:after="0"/>
        <w:rPr>
          <w:rFonts w:ascii="Times New Roman" w:hAnsi="Times New Roman"/>
        </w:rPr>
      </w:pPr>
      <w:r>
        <w:rPr>
          <w:rFonts w:ascii="Times New Roman" w:hAnsi="Times New Roman"/>
          <w:i/>
        </w:rPr>
        <w:t xml:space="preserve">Blue Danube </w:t>
      </w:r>
      <w:r>
        <w:rPr>
          <w:rFonts w:ascii="Times New Roman" w:hAnsi="Times New Roman"/>
        </w:rPr>
        <w:t>(1902)</w:t>
      </w:r>
    </w:p>
    <w:p w14:paraId="59C47D93" w14:textId="77777777" w:rsidR="00DA31A8" w:rsidRDefault="00DA31A8" w:rsidP="00071B2F">
      <w:pPr>
        <w:spacing w:after="0"/>
        <w:rPr>
          <w:rFonts w:ascii="Times New Roman" w:hAnsi="Times New Roman"/>
        </w:rPr>
      </w:pPr>
      <w:proofErr w:type="spellStart"/>
      <w:r>
        <w:rPr>
          <w:rFonts w:ascii="Times New Roman" w:hAnsi="Times New Roman"/>
          <w:i/>
        </w:rPr>
        <w:t>Rakoczy</w:t>
      </w:r>
      <w:proofErr w:type="spellEnd"/>
      <w:r>
        <w:rPr>
          <w:rFonts w:ascii="Times New Roman" w:hAnsi="Times New Roman"/>
          <w:i/>
        </w:rPr>
        <w:t xml:space="preserve"> March </w:t>
      </w:r>
      <w:r>
        <w:rPr>
          <w:rFonts w:ascii="Times New Roman" w:hAnsi="Times New Roman"/>
        </w:rPr>
        <w:t>(1902)</w:t>
      </w:r>
    </w:p>
    <w:p w14:paraId="62124884" w14:textId="77777777" w:rsidR="00DA31A8" w:rsidRPr="00DA31A8" w:rsidRDefault="00DA31A8" w:rsidP="00071B2F">
      <w:pPr>
        <w:spacing w:after="0"/>
        <w:rPr>
          <w:rFonts w:ascii="Times New Roman" w:hAnsi="Times New Roman"/>
        </w:rPr>
      </w:pPr>
      <w:r>
        <w:rPr>
          <w:rFonts w:ascii="Times New Roman" w:hAnsi="Times New Roman"/>
          <w:i/>
        </w:rPr>
        <w:t xml:space="preserve">Beethoven’s Symphony no. 7 </w:t>
      </w:r>
      <w:r>
        <w:rPr>
          <w:rFonts w:ascii="Times New Roman" w:hAnsi="Times New Roman"/>
        </w:rPr>
        <w:t>(1904)</w:t>
      </w:r>
    </w:p>
    <w:p w14:paraId="7274E12B" w14:textId="77777777" w:rsidR="00DA31A8" w:rsidRDefault="00992651" w:rsidP="00071B2F">
      <w:pPr>
        <w:spacing w:after="0"/>
        <w:rPr>
          <w:rFonts w:ascii="Times New Roman" w:hAnsi="Times New Roman"/>
        </w:rPr>
      </w:pPr>
      <w:proofErr w:type="spellStart"/>
      <w:r>
        <w:rPr>
          <w:rFonts w:ascii="Times New Roman" w:hAnsi="Times New Roman"/>
          <w:i/>
        </w:rPr>
        <w:t>Iphigénie</w:t>
      </w:r>
      <w:proofErr w:type="spellEnd"/>
      <w:r>
        <w:rPr>
          <w:rFonts w:ascii="Times New Roman" w:hAnsi="Times New Roman"/>
          <w:i/>
        </w:rPr>
        <w:t xml:space="preserve"> </w:t>
      </w:r>
      <w:r>
        <w:rPr>
          <w:rFonts w:ascii="Times New Roman" w:hAnsi="Times New Roman"/>
        </w:rPr>
        <w:t>(1904)</w:t>
      </w:r>
    </w:p>
    <w:p w14:paraId="08EF1A12" w14:textId="77777777" w:rsidR="00DA31A8" w:rsidRPr="00DA31A8" w:rsidRDefault="00DA31A8" w:rsidP="00071B2F">
      <w:pPr>
        <w:spacing w:after="0"/>
        <w:rPr>
          <w:rFonts w:ascii="Times New Roman" w:hAnsi="Times New Roman"/>
        </w:rPr>
      </w:pPr>
      <w:proofErr w:type="spellStart"/>
      <w:r w:rsidRPr="00DA31A8">
        <w:rPr>
          <w:rFonts w:ascii="Times New Roman" w:hAnsi="Times New Roman"/>
          <w:i/>
        </w:rPr>
        <w:t>Bahlspiel</w:t>
      </w:r>
      <w:proofErr w:type="spellEnd"/>
      <w:r w:rsidRPr="00DA31A8">
        <w:rPr>
          <w:rFonts w:ascii="Times New Roman" w:hAnsi="Times New Roman"/>
          <w:i/>
        </w:rPr>
        <w:t xml:space="preserve"> </w:t>
      </w:r>
      <w:r>
        <w:rPr>
          <w:rFonts w:ascii="Times New Roman" w:hAnsi="Times New Roman"/>
        </w:rPr>
        <w:t>(c. 1905)</w:t>
      </w:r>
    </w:p>
    <w:p w14:paraId="57C7EA4C" w14:textId="77777777" w:rsidR="00DA31A8" w:rsidRPr="00DA31A8" w:rsidRDefault="00DA31A8" w:rsidP="00071B2F">
      <w:pPr>
        <w:spacing w:after="0"/>
        <w:rPr>
          <w:rFonts w:ascii="Times New Roman" w:hAnsi="Times New Roman"/>
        </w:rPr>
      </w:pPr>
      <w:r>
        <w:rPr>
          <w:rFonts w:ascii="Times New Roman" w:hAnsi="Times New Roman"/>
          <w:i/>
        </w:rPr>
        <w:t xml:space="preserve">Lullaby </w:t>
      </w:r>
      <w:r>
        <w:rPr>
          <w:rFonts w:ascii="Times New Roman" w:hAnsi="Times New Roman"/>
        </w:rPr>
        <w:t>(1905)</w:t>
      </w:r>
    </w:p>
    <w:p w14:paraId="2B744392" w14:textId="77777777" w:rsidR="00DA31A8" w:rsidRPr="00DA31A8" w:rsidRDefault="00DA31A8" w:rsidP="00071B2F">
      <w:pPr>
        <w:spacing w:after="0"/>
        <w:rPr>
          <w:rFonts w:ascii="Times New Roman" w:hAnsi="Times New Roman"/>
        </w:rPr>
      </w:pPr>
      <w:r>
        <w:rPr>
          <w:rFonts w:ascii="Times New Roman" w:hAnsi="Times New Roman"/>
          <w:i/>
        </w:rPr>
        <w:t xml:space="preserve">The Suppliants </w:t>
      </w:r>
      <w:r>
        <w:rPr>
          <w:rFonts w:ascii="Times New Roman" w:hAnsi="Times New Roman"/>
        </w:rPr>
        <w:t>(1904)</w:t>
      </w:r>
    </w:p>
    <w:p w14:paraId="26510957" w14:textId="77777777" w:rsidR="00DA31A8" w:rsidRDefault="006516E9" w:rsidP="00071B2F">
      <w:pPr>
        <w:spacing w:after="0"/>
        <w:rPr>
          <w:rFonts w:ascii="Times New Roman" w:hAnsi="Times New Roman"/>
        </w:rPr>
      </w:pPr>
      <w:r w:rsidRPr="006516E9">
        <w:rPr>
          <w:rFonts w:ascii="Times New Roman" w:hAnsi="Times New Roman"/>
          <w:i/>
        </w:rPr>
        <w:t>The Amazons</w:t>
      </w:r>
      <w:r w:rsidRPr="006516E9">
        <w:rPr>
          <w:rFonts w:ascii="Times New Roman" w:hAnsi="Times New Roman"/>
        </w:rPr>
        <w:t xml:space="preserve"> (1906)</w:t>
      </w:r>
    </w:p>
    <w:p w14:paraId="0DE00528" w14:textId="77777777" w:rsidR="00DA31A8" w:rsidRPr="00DA31A8" w:rsidRDefault="00DA31A8" w:rsidP="00071B2F">
      <w:pPr>
        <w:spacing w:after="0"/>
        <w:rPr>
          <w:rFonts w:ascii="Times New Roman" w:hAnsi="Times New Roman"/>
        </w:rPr>
      </w:pPr>
      <w:r>
        <w:rPr>
          <w:rFonts w:ascii="Times New Roman" w:hAnsi="Times New Roman"/>
          <w:i/>
        </w:rPr>
        <w:t xml:space="preserve">Moment Musicale </w:t>
      </w:r>
      <w:r>
        <w:rPr>
          <w:rFonts w:ascii="Times New Roman" w:hAnsi="Times New Roman"/>
        </w:rPr>
        <w:t>(1908)</w:t>
      </w:r>
    </w:p>
    <w:p w14:paraId="66328BFF" w14:textId="77777777" w:rsidR="00DA31A8" w:rsidRDefault="00DA31A8" w:rsidP="00071B2F">
      <w:pPr>
        <w:spacing w:after="0"/>
        <w:rPr>
          <w:rFonts w:ascii="Times New Roman" w:hAnsi="Times New Roman"/>
        </w:rPr>
      </w:pPr>
      <w:r>
        <w:rPr>
          <w:rFonts w:ascii="Times New Roman" w:hAnsi="Times New Roman"/>
          <w:i/>
        </w:rPr>
        <w:t xml:space="preserve">Marche </w:t>
      </w:r>
      <w:proofErr w:type="spellStart"/>
      <w:r>
        <w:rPr>
          <w:rFonts w:ascii="Times New Roman" w:hAnsi="Times New Roman"/>
          <w:i/>
        </w:rPr>
        <w:t>Militaire</w:t>
      </w:r>
      <w:proofErr w:type="spellEnd"/>
      <w:r>
        <w:rPr>
          <w:rFonts w:ascii="Times New Roman" w:hAnsi="Times New Roman"/>
          <w:i/>
        </w:rPr>
        <w:t xml:space="preserve"> </w:t>
      </w:r>
      <w:r>
        <w:rPr>
          <w:rFonts w:ascii="Times New Roman" w:hAnsi="Times New Roman"/>
        </w:rPr>
        <w:t>(1909?)</w:t>
      </w:r>
    </w:p>
    <w:p w14:paraId="3C31A5E1" w14:textId="77777777" w:rsidR="006516E9" w:rsidRPr="00DA31A8" w:rsidRDefault="00DA31A8" w:rsidP="00071B2F">
      <w:pPr>
        <w:spacing w:after="0"/>
        <w:rPr>
          <w:rFonts w:ascii="Times New Roman" w:hAnsi="Times New Roman"/>
        </w:rPr>
      </w:pPr>
      <w:proofErr w:type="spellStart"/>
      <w:r>
        <w:rPr>
          <w:rFonts w:ascii="Times New Roman" w:hAnsi="Times New Roman"/>
          <w:i/>
        </w:rPr>
        <w:t>Bacchanale</w:t>
      </w:r>
      <w:proofErr w:type="spellEnd"/>
      <w:r>
        <w:rPr>
          <w:rFonts w:ascii="Times New Roman" w:hAnsi="Times New Roman"/>
          <w:i/>
        </w:rPr>
        <w:t xml:space="preserve"> </w:t>
      </w:r>
      <w:r>
        <w:rPr>
          <w:rFonts w:ascii="Times New Roman" w:hAnsi="Times New Roman"/>
        </w:rPr>
        <w:t xml:space="preserve">and other excerpts from </w:t>
      </w:r>
      <w:proofErr w:type="spellStart"/>
      <w:r>
        <w:rPr>
          <w:rFonts w:ascii="Times New Roman" w:hAnsi="Times New Roman"/>
          <w:i/>
        </w:rPr>
        <w:t>Tannhäuser</w:t>
      </w:r>
      <w:proofErr w:type="spellEnd"/>
      <w:r>
        <w:rPr>
          <w:rFonts w:ascii="Times New Roman" w:hAnsi="Times New Roman"/>
        </w:rPr>
        <w:t xml:space="preserve"> (1911)</w:t>
      </w:r>
    </w:p>
    <w:p w14:paraId="57B58653" w14:textId="77777777" w:rsidR="00DA31A8" w:rsidRDefault="006516E9" w:rsidP="00071B2F">
      <w:pPr>
        <w:spacing w:after="0"/>
        <w:rPr>
          <w:rFonts w:ascii="Times New Roman" w:hAnsi="Times New Roman"/>
        </w:rPr>
      </w:pPr>
      <w:r>
        <w:rPr>
          <w:rFonts w:ascii="Times New Roman" w:hAnsi="Times New Roman"/>
          <w:i/>
        </w:rPr>
        <w:t xml:space="preserve">Furies </w:t>
      </w:r>
      <w:r>
        <w:rPr>
          <w:rFonts w:ascii="Times New Roman" w:hAnsi="Times New Roman"/>
        </w:rPr>
        <w:t>(1911)</w:t>
      </w:r>
    </w:p>
    <w:p w14:paraId="69EEF2F8" w14:textId="77777777" w:rsidR="00DA31A8" w:rsidRDefault="00DA31A8" w:rsidP="00071B2F">
      <w:pPr>
        <w:spacing w:after="0"/>
        <w:rPr>
          <w:rFonts w:ascii="Times New Roman" w:hAnsi="Times New Roman"/>
        </w:rPr>
      </w:pPr>
      <w:proofErr w:type="spellStart"/>
      <w:r>
        <w:rPr>
          <w:rFonts w:ascii="Times New Roman" w:hAnsi="Times New Roman"/>
          <w:i/>
        </w:rPr>
        <w:t>Orphée</w:t>
      </w:r>
      <w:proofErr w:type="spellEnd"/>
      <w:r>
        <w:rPr>
          <w:rFonts w:ascii="Times New Roman" w:hAnsi="Times New Roman"/>
          <w:i/>
        </w:rPr>
        <w:t xml:space="preserve"> </w:t>
      </w:r>
      <w:r>
        <w:rPr>
          <w:rFonts w:ascii="Times New Roman" w:hAnsi="Times New Roman"/>
        </w:rPr>
        <w:t>(1911)</w:t>
      </w:r>
    </w:p>
    <w:p w14:paraId="0EEC059D" w14:textId="77777777" w:rsidR="00DA31A8" w:rsidRPr="00DA31A8" w:rsidRDefault="00DA31A8" w:rsidP="00071B2F">
      <w:pPr>
        <w:spacing w:after="0"/>
        <w:rPr>
          <w:rFonts w:ascii="Times New Roman" w:hAnsi="Times New Roman"/>
        </w:rPr>
      </w:pPr>
      <w:r>
        <w:rPr>
          <w:rFonts w:ascii="Times New Roman" w:hAnsi="Times New Roman"/>
          <w:i/>
        </w:rPr>
        <w:t xml:space="preserve">Ave Marie </w:t>
      </w:r>
      <w:r>
        <w:rPr>
          <w:rFonts w:ascii="Times New Roman" w:hAnsi="Times New Roman"/>
        </w:rPr>
        <w:t>(1914)</w:t>
      </w:r>
    </w:p>
    <w:p w14:paraId="0FA012A2" w14:textId="77777777" w:rsidR="006516E9" w:rsidRPr="00DA31A8" w:rsidRDefault="00DA31A8" w:rsidP="00071B2F">
      <w:pPr>
        <w:spacing w:after="0"/>
        <w:rPr>
          <w:rFonts w:ascii="Times New Roman" w:hAnsi="Times New Roman"/>
        </w:rPr>
      </w:pPr>
      <w:proofErr w:type="spellStart"/>
      <w:r>
        <w:rPr>
          <w:rFonts w:ascii="Times New Roman" w:hAnsi="Times New Roman"/>
          <w:i/>
        </w:rPr>
        <w:t>Rédemption</w:t>
      </w:r>
      <w:proofErr w:type="spellEnd"/>
      <w:r>
        <w:rPr>
          <w:rFonts w:ascii="Times New Roman" w:hAnsi="Times New Roman"/>
          <w:i/>
        </w:rPr>
        <w:t xml:space="preserve"> </w:t>
      </w:r>
      <w:r>
        <w:rPr>
          <w:rFonts w:ascii="Times New Roman" w:hAnsi="Times New Roman"/>
        </w:rPr>
        <w:t>(1914)</w:t>
      </w:r>
    </w:p>
    <w:p w14:paraId="0AF785FB" w14:textId="77777777" w:rsidR="00DA31A8" w:rsidRDefault="006516E9" w:rsidP="00071B2F">
      <w:pPr>
        <w:spacing w:after="0"/>
        <w:rPr>
          <w:rFonts w:ascii="Times New Roman" w:hAnsi="Times New Roman"/>
        </w:rPr>
      </w:pPr>
      <w:r w:rsidRPr="006516E9">
        <w:rPr>
          <w:rFonts w:ascii="Times New Roman" w:hAnsi="Times New Roman"/>
          <w:i/>
        </w:rPr>
        <w:t>Marseillaise</w:t>
      </w:r>
      <w:r w:rsidR="00DA31A8">
        <w:rPr>
          <w:rFonts w:ascii="Times New Roman" w:hAnsi="Times New Roman"/>
        </w:rPr>
        <w:t xml:space="preserve"> (1915)</w:t>
      </w:r>
    </w:p>
    <w:p w14:paraId="54DB9957" w14:textId="77777777" w:rsidR="00DA31A8" w:rsidRPr="00DA31A8" w:rsidRDefault="00DA31A8" w:rsidP="00071B2F">
      <w:pPr>
        <w:spacing w:after="0"/>
        <w:rPr>
          <w:rFonts w:ascii="Times New Roman" w:hAnsi="Times New Roman"/>
        </w:rPr>
      </w:pPr>
      <w:r>
        <w:rPr>
          <w:rFonts w:ascii="Times New Roman" w:hAnsi="Times New Roman"/>
          <w:i/>
        </w:rPr>
        <w:t xml:space="preserve">Oedipus Rex </w:t>
      </w:r>
      <w:r>
        <w:rPr>
          <w:rFonts w:ascii="Times New Roman" w:hAnsi="Times New Roman"/>
        </w:rPr>
        <w:t>(1915)</w:t>
      </w:r>
    </w:p>
    <w:p w14:paraId="0796906D" w14:textId="77777777" w:rsidR="00DA31A8" w:rsidRDefault="00DA31A8" w:rsidP="00071B2F">
      <w:pPr>
        <w:spacing w:after="0"/>
        <w:rPr>
          <w:rFonts w:ascii="Times New Roman" w:hAnsi="Times New Roman"/>
        </w:rPr>
      </w:pPr>
      <w:proofErr w:type="spellStart"/>
      <w:r>
        <w:rPr>
          <w:rFonts w:ascii="Times New Roman" w:hAnsi="Times New Roman"/>
          <w:i/>
        </w:rPr>
        <w:t>Pathétique</w:t>
      </w:r>
      <w:proofErr w:type="spellEnd"/>
      <w:r>
        <w:rPr>
          <w:rFonts w:ascii="Times New Roman" w:hAnsi="Times New Roman"/>
          <w:i/>
        </w:rPr>
        <w:t xml:space="preserve"> </w:t>
      </w:r>
      <w:r>
        <w:rPr>
          <w:rFonts w:ascii="Times New Roman" w:hAnsi="Times New Roman"/>
        </w:rPr>
        <w:t>(1916)</w:t>
      </w:r>
    </w:p>
    <w:p w14:paraId="362F55B4" w14:textId="77777777" w:rsidR="00DA31A8" w:rsidRDefault="00DA31A8" w:rsidP="00071B2F">
      <w:pPr>
        <w:spacing w:after="0"/>
        <w:rPr>
          <w:rFonts w:ascii="Times New Roman" w:hAnsi="Times New Roman"/>
        </w:rPr>
      </w:pPr>
      <w:r>
        <w:rPr>
          <w:rFonts w:ascii="Times New Roman" w:hAnsi="Times New Roman"/>
          <w:i/>
        </w:rPr>
        <w:t xml:space="preserve">The Three Graces </w:t>
      </w:r>
      <w:r>
        <w:rPr>
          <w:rFonts w:ascii="Times New Roman" w:hAnsi="Times New Roman"/>
        </w:rPr>
        <w:t>(1917)</w:t>
      </w:r>
    </w:p>
    <w:p w14:paraId="50F7A565" w14:textId="77777777" w:rsidR="006516E9" w:rsidRPr="00DA31A8" w:rsidRDefault="00DA31A8" w:rsidP="00071B2F">
      <w:pPr>
        <w:spacing w:after="0"/>
        <w:rPr>
          <w:rFonts w:ascii="Times New Roman" w:hAnsi="Times New Roman"/>
        </w:rPr>
      </w:pPr>
      <w:proofErr w:type="spellStart"/>
      <w:r>
        <w:rPr>
          <w:rFonts w:ascii="Times New Roman" w:hAnsi="Times New Roman"/>
          <w:i/>
        </w:rPr>
        <w:t>Funérailles</w:t>
      </w:r>
      <w:proofErr w:type="spellEnd"/>
      <w:r>
        <w:rPr>
          <w:rFonts w:ascii="Times New Roman" w:hAnsi="Times New Roman"/>
          <w:i/>
        </w:rPr>
        <w:t xml:space="preserve"> </w:t>
      </w:r>
      <w:r>
        <w:rPr>
          <w:rFonts w:ascii="Times New Roman" w:hAnsi="Times New Roman"/>
        </w:rPr>
        <w:t>(1918)</w:t>
      </w:r>
    </w:p>
    <w:p w14:paraId="4790E6B6" w14:textId="77777777" w:rsidR="00DA31A8" w:rsidRDefault="006516E9" w:rsidP="00071B2F">
      <w:pPr>
        <w:spacing w:after="0"/>
        <w:rPr>
          <w:rFonts w:ascii="Times New Roman" w:hAnsi="Times New Roman"/>
        </w:rPr>
      </w:pPr>
      <w:r w:rsidRPr="006516E9">
        <w:rPr>
          <w:rFonts w:ascii="Times New Roman" w:hAnsi="Times New Roman"/>
          <w:i/>
        </w:rPr>
        <w:t>Mother</w:t>
      </w:r>
      <w:r w:rsidRPr="006516E9">
        <w:rPr>
          <w:rFonts w:ascii="Times New Roman" w:hAnsi="Times New Roman"/>
        </w:rPr>
        <w:t xml:space="preserve"> (1924)</w:t>
      </w:r>
    </w:p>
    <w:p w14:paraId="1CEFB7D9" w14:textId="77777777" w:rsidR="006516E9" w:rsidRPr="00DA31A8" w:rsidRDefault="00DA31A8" w:rsidP="00071B2F">
      <w:pPr>
        <w:spacing w:after="0"/>
        <w:rPr>
          <w:rFonts w:ascii="Times New Roman" w:hAnsi="Times New Roman"/>
        </w:rPr>
      </w:pPr>
      <w:r>
        <w:rPr>
          <w:rFonts w:ascii="Times New Roman" w:hAnsi="Times New Roman"/>
          <w:i/>
        </w:rPr>
        <w:t xml:space="preserve">Revolutionary </w:t>
      </w:r>
      <w:r>
        <w:rPr>
          <w:rFonts w:ascii="Times New Roman" w:hAnsi="Times New Roman"/>
        </w:rPr>
        <w:t>(1924)</w:t>
      </w:r>
    </w:p>
    <w:p w14:paraId="5484E2FA" w14:textId="77777777" w:rsidR="00DE402A" w:rsidRDefault="00DE402A" w:rsidP="00071B2F">
      <w:pPr>
        <w:spacing w:after="0"/>
        <w:rPr>
          <w:rFonts w:ascii="Times New Roman" w:hAnsi="Times New Roman"/>
          <w:b/>
        </w:rPr>
      </w:pPr>
    </w:p>
    <w:p w14:paraId="09046558" w14:textId="6EDDA68B" w:rsidR="00DE402A" w:rsidRPr="00D147D3" w:rsidRDefault="00DE402A" w:rsidP="00071B2F">
      <w:pPr>
        <w:spacing w:after="0"/>
        <w:rPr>
          <w:rFonts w:ascii="Times New Roman" w:hAnsi="Times New Roman"/>
        </w:rPr>
      </w:pPr>
      <w:r>
        <w:rPr>
          <w:rFonts w:ascii="Times New Roman" w:hAnsi="Times New Roman"/>
          <w:b/>
        </w:rPr>
        <w:t>Artist’s Writings</w:t>
      </w:r>
    </w:p>
    <w:p w14:paraId="126C9469" w14:textId="594B9935" w:rsidR="00DE402A" w:rsidRDefault="00DE402A" w:rsidP="00DE402A">
      <w:pPr>
        <w:spacing w:after="0"/>
        <w:rPr>
          <w:rFonts w:ascii="Times New Roman" w:hAnsi="Times New Roman"/>
        </w:rPr>
      </w:pPr>
      <w:r>
        <w:rPr>
          <w:rFonts w:ascii="Times New Roman" w:hAnsi="Times New Roman"/>
        </w:rPr>
        <w:t>Duncan, I. (1928)</w:t>
      </w:r>
      <w:r w:rsidRPr="00D25401">
        <w:rPr>
          <w:rFonts w:ascii="Times New Roman" w:hAnsi="Times New Roman"/>
        </w:rPr>
        <w:t xml:space="preserve"> </w:t>
      </w:r>
      <w:r w:rsidRPr="00D25401">
        <w:rPr>
          <w:rFonts w:ascii="Times New Roman" w:hAnsi="Times New Roman"/>
          <w:i/>
          <w:iCs/>
        </w:rPr>
        <w:t>The Art of the Dance</w:t>
      </w:r>
      <w:r>
        <w:rPr>
          <w:rFonts w:ascii="Times New Roman" w:hAnsi="Times New Roman"/>
        </w:rPr>
        <w:t>, ed</w:t>
      </w:r>
      <w:r w:rsidRPr="00D25401">
        <w:rPr>
          <w:rFonts w:ascii="Times New Roman" w:hAnsi="Times New Roman"/>
        </w:rPr>
        <w:t xml:space="preserve">. </w:t>
      </w:r>
      <w:r>
        <w:rPr>
          <w:rFonts w:ascii="Times New Roman" w:hAnsi="Times New Roman"/>
        </w:rPr>
        <w:t xml:space="preserve">S. Cheney, New York: Theater Arts. </w:t>
      </w:r>
    </w:p>
    <w:p w14:paraId="6A86429B" w14:textId="77777777" w:rsidR="00DE402A" w:rsidRDefault="00DE402A" w:rsidP="00DE402A">
      <w:pPr>
        <w:spacing w:after="0"/>
        <w:rPr>
          <w:rFonts w:ascii="Times New Roman" w:hAnsi="Times New Roman"/>
        </w:rPr>
      </w:pPr>
    </w:p>
    <w:p w14:paraId="5790487C" w14:textId="77777777" w:rsidR="00683EFC" w:rsidRDefault="00DE402A" w:rsidP="00DE402A">
      <w:pPr>
        <w:spacing w:after="0"/>
        <w:rPr>
          <w:rFonts w:ascii="Times New Roman" w:hAnsi="Times New Roman"/>
        </w:rPr>
      </w:pPr>
      <w:r>
        <w:rPr>
          <w:rFonts w:ascii="Times New Roman" w:hAnsi="Times New Roman"/>
        </w:rPr>
        <w:t>--- (1898) ‘</w:t>
      </w:r>
      <w:r w:rsidRPr="004D73DD">
        <w:rPr>
          <w:rFonts w:ascii="Times New Roman" w:hAnsi="Times New Roman"/>
        </w:rPr>
        <w:t>Emotional Expression</w:t>
      </w:r>
      <w:r>
        <w:rPr>
          <w:rFonts w:ascii="Times New Roman" w:hAnsi="Times New Roman"/>
        </w:rPr>
        <w:t xml:space="preserve">’, </w:t>
      </w:r>
      <w:r w:rsidRPr="004D73DD">
        <w:rPr>
          <w:rFonts w:ascii="Times New Roman" w:hAnsi="Times New Roman"/>
          <w:i/>
          <w:iCs/>
        </w:rPr>
        <w:t>The Director</w:t>
      </w:r>
      <w:r w:rsidR="00570957">
        <w:rPr>
          <w:rFonts w:ascii="Times New Roman" w:hAnsi="Times New Roman"/>
        </w:rPr>
        <w:t xml:space="preserve"> </w:t>
      </w:r>
      <w:r w:rsidR="00654317">
        <w:rPr>
          <w:rFonts w:ascii="Times New Roman" w:hAnsi="Times New Roman"/>
        </w:rPr>
        <w:t xml:space="preserve">1 (4): 109-111. </w:t>
      </w:r>
    </w:p>
    <w:p w14:paraId="3BB61292" w14:textId="30E9E68C" w:rsidR="00DE402A" w:rsidRDefault="00683EFC" w:rsidP="00DE402A">
      <w:pPr>
        <w:spacing w:after="0"/>
        <w:rPr>
          <w:rFonts w:ascii="Times New Roman" w:hAnsi="Times New Roman"/>
        </w:rPr>
      </w:pPr>
      <w:r>
        <w:rPr>
          <w:rFonts w:ascii="Times New Roman" w:hAnsi="Times New Roman"/>
        </w:rPr>
        <w:t>[</w:t>
      </w:r>
      <w:r w:rsidR="00654317">
        <w:rPr>
          <w:rFonts w:ascii="Times New Roman" w:hAnsi="Times New Roman"/>
        </w:rPr>
        <w:t xml:space="preserve">The entirety of the short-lived magazine </w:t>
      </w:r>
      <w:r w:rsidR="00654317" w:rsidRPr="00683EFC">
        <w:rPr>
          <w:rFonts w:ascii="Times New Roman" w:hAnsi="Times New Roman"/>
          <w:i/>
        </w:rPr>
        <w:t>The Director: Dancing, Deportment, Etiquette, Aesthetics, Physical Training</w:t>
      </w:r>
      <w:r w:rsidR="00654317">
        <w:rPr>
          <w:rFonts w:ascii="Times New Roman" w:hAnsi="Times New Roman"/>
        </w:rPr>
        <w:t xml:space="preserve"> (1897-98) has been reprinted by Dance Horizons.</w:t>
      </w:r>
      <w:r>
        <w:rPr>
          <w:rFonts w:ascii="Times New Roman" w:hAnsi="Times New Roman"/>
        </w:rPr>
        <w:t>]</w:t>
      </w:r>
      <w:r w:rsidR="00654317">
        <w:rPr>
          <w:rFonts w:ascii="Times New Roman" w:hAnsi="Times New Roman"/>
        </w:rPr>
        <w:t xml:space="preserve"> </w:t>
      </w:r>
    </w:p>
    <w:p w14:paraId="52F331D8" w14:textId="77777777" w:rsidR="00DE402A" w:rsidRDefault="00DE402A" w:rsidP="00DE402A">
      <w:pPr>
        <w:spacing w:after="0"/>
        <w:rPr>
          <w:rFonts w:ascii="Times New Roman" w:hAnsi="Times New Roman"/>
        </w:rPr>
      </w:pPr>
    </w:p>
    <w:p w14:paraId="66071515" w14:textId="2D54DF00" w:rsidR="00DE402A" w:rsidRPr="00570957" w:rsidRDefault="00DE402A" w:rsidP="00071B2F">
      <w:pPr>
        <w:spacing w:after="0"/>
        <w:rPr>
          <w:rFonts w:ascii="Times New Roman" w:hAnsi="Times New Roman"/>
          <w:b/>
        </w:rPr>
      </w:pPr>
      <w:r>
        <w:rPr>
          <w:rFonts w:ascii="Times New Roman" w:hAnsi="Times New Roman"/>
        </w:rPr>
        <w:t xml:space="preserve">--- (1927) </w:t>
      </w:r>
      <w:r w:rsidRPr="00D25401">
        <w:rPr>
          <w:rFonts w:ascii="Times New Roman" w:hAnsi="Times New Roman"/>
          <w:i/>
          <w:iCs/>
        </w:rPr>
        <w:t>My Life</w:t>
      </w:r>
      <w:r>
        <w:rPr>
          <w:rFonts w:ascii="Times New Roman" w:hAnsi="Times New Roman"/>
          <w:i/>
          <w:iCs/>
        </w:rPr>
        <w:t>,</w:t>
      </w:r>
      <w:r w:rsidRPr="00D25401">
        <w:rPr>
          <w:rFonts w:ascii="Times New Roman" w:hAnsi="Times New Roman"/>
        </w:rPr>
        <w:t xml:space="preserve"> Ne</w:t>
      </w:r>
      <w:r>
        <w:rPr>
          <w:rFonts w:ascii="Times New Roman" w:hAnsi="Times New Roman"/>
        </w:rPr>
        <w:t xml:space="preserve">w York: </w:t>
      </w:r>
      <w:proofErr w:type="spellStart"/>
      <w:r>
        <w:rPr>
          <w:rFonts w:ascii="Times New Roman" w:hAnsi="Times New Roman"/>
        </w:rPr>
        <w:t>Boni</w:t>
      </w:r>
      <w:proofErr w:type="spellEnd"/>
      <w:r>
        <w:rPr>
          <w:rFonts w:ascii="Times New Roman" w:hAnsi="Times New Roman"/>
        </w:rPr>
        <w:t xml:space="preserve"> and </w:t>
      </w:r>
      <w:proofErr w:type="spellStart"/>
      <w:r>
        <w:rPr>
          <w:rFonts w:ascii="Times New Roman" w:hAnsi="Times New Roman"/>
        </w:rPr>
        <w:t>Liveright</w:t>
      </w:r>
      <w:proofErr w:type="spellEnd"/>
      <w:r>
        <w:rPr>
          <w:rFonts w:ascii="Times New Roman" w:hAnsi="Times New Roman"/>
        </w:rPr>
        <w:t xml:space="preserve">. </w:t>
      </w:r>
    </w:p>
    <w:p w14:paraId="38C0B8F8" w14:textId="77777777" w:rsidR="00DE402A" w:rsidRDefault="00DE402A" w:rsidP="00071B2F">
      <w:pPr>
        <w:spacing w:after="0"/>
        <w:rPr>
          <w:rFonts w:ascii="Times New Roman" w:hAnsi="Times New Roman"/>
          <w:b/>
        </w:rPr>
      </w:pPr>
    </w:p>
    <w:p w14:paraId="708B9CCD" w14:textId="216F8250" w:rsidR="00E92005" w:rsidRPr="00E44818" w:rsidRDefault="00290070" w:rsidP="00071B2F">
      <w:pPr>
        <w:spacing w:after="0"/>
        <w:rPr>
          <w:rFonts w:ascii="Times New Roman" w:hAnsi="Times New Roman"/>
          <w:b/>
        </w:rPr>
      </w:pPr>
      <w:r>
        <w:rPr>
          <w:rFonts w:ascii="Times New Roman" w:hAnsi="Times New Roman"/>
          <w:b/>
        </w:rPr>
        <w:t xml:space="preserve">References and </w:t>
      </w:r>
      <w:r w:rsidR="00683EFC">
        <w:rPr>
          <w:rFonts w:ascii="Times New Roman" w:hAnsi="Times New Roman"/>
          <w:b/>
        </w:rPr>
        <w:t xml:space="preserve">Further </w:t>
      </w:r>
      <w:r w:rsidR="00071B2F">
        <w:rPr>
          <w:rFonts w:ascii="Times New Roman" w:hAnsi="Times New Roman"/>
          <w:b/>
        </w:rPr>
        <w:t xml:space="preserve">Reading </w:t>
      </w:r>
    </w:p>
    <w:p w14:paraId="4B0DF36D" w14:textId="4B6F91CC" w:rsidR="00627DD2" w:rsidRDefault="00E44818" w:rsidP="00627DD2">
      <w:pPr>
        <w:spacing w:after="0"/>
        <w:rPr>
          <w:rFonts w:ascii="Times New Roman" w:hAnsi="Times New Roman"/>
        </w:rPr>
      </w:pPr>
      <w:r>
        <w:rPr>
          <w:rFonts w:ascii="Times New Roman" w:hAnsi="Times New Roman"/>
        </w:rPr>
        <w:t xml:space="preserve">Daly, A. </w:t>
      </w:r>
      <w:r w:rsidR="00627DD2">
        <w:rPr>
          <w:rFonts w:ascii="Times New Roman" w:hAnsi="Times New Roman"/>
        </w:rPr>
        <w:t>(1995)</w:t>
      </w:r>
      <w:r w:rsidR="00627DD2" w:rsidRPr="00627DD2">
        <w:rPr>
          <w:rFonts w:ascii="Times New Roman" w:hAnsi="Times New Roman"/>
        </w:rPr>
        <w:t xml:space="preserve"> </w:t>
      </w:r>
      <w:r w:rsidR="00627DD2" w:rsidRPr="00627DD2">
        <w:rPr>
          <w:rFonts w:ascii="Times New Roman" w:hAnsi="Times New Roman"/>
          <w:i/>
        </w:rPr>
        <w:t>Done into Dance: Isadora Duncan in America</w:t>
      </w:r>
      <w:r w:rsidR="00331E5F">
        <w:rPr>
          <w:rFonts w:ascii="Times New Roman" w:hAnsi="Times New Roman"/>
        </w:rPr>
        <w:t>,</w:t>
      </w:r>
      <w:r w:rsidR="00627DD2" w:rsidRPr="00627DD2">
        <w:rPr>
          <w:rFonts w:ascii="Times New Roman" w:hAnsi="Times New Roman"/>
        </w:rPr>
        <w:t xml:space="preserve"> Bloomington</w:t>
      </w:r>
      <w:r w:rsidR="00627DD2">
        <w:rPr>
          <w:rFonts w:ascii="Times New Roman" w:hAnsi="Times New Roman"/>
        </w:rPr>
        <w:t>: Indiana University Press</w:t>
      </w:r>
      <w:r w:rsidR="00627DD2" w:rsidRPr="00627DD2">
        <w:rPr>
          <w:rFonts w:ascii="Times New Roman" w:hAnsi="Times New Roman"/>
        </w:rPr>
        <w:t>.</w:t>
      </w:r>
      <w:r w:rsidR="00627DD2">
        <w:rPr>
          <w:rFonts w:ascii="Times New Roman" w:hAnsi="Times New Roman"/>
        </w:rPr>
        <w:t xml:space="preserve"> </w:t>
      </w:r>
    </w:p>
    <w:p w14:paraId="71406C78" w14:textId="77777777" w:rsidR="00E44818" w:rsidRDefault="00E44818" w:rsidP="00071B2F">
      <w:pPr>
        <w:spacing w:after="0"/>
        <w:rPr>
          <w:rFonts w:ascii="Times New Roman" w:hAnsi="Times New Roman"/>
        </w:rPr>
      </w:pPr>
    </w:p>
    <w:p w14:paraId="4F8E298F" w14:textId="2FE99DD2" w:rsidR="000403A3" w:rsidRDefault="00D25401" w:rsidP="000403A3">
      <w:pPr>
        <w:spacing w:after="0"/>
        <w:rPr>
          <w:rFonts w:ascii="Times New Roman" w:hAnsi="Times New Roman"/>
        </w:rPr>
      </w:pPr>
      <w:r>
        <w:rPr>
          <w:rFonts w:ascii="Times New Roman" w:hAnsi="Times New Roman"/>
        </w:rPr>
        <w:t xml:space="preserve">Duncan, </w:t>
      </w:r>
      <w:r w:rsidR="00683EFC">
        <w:rPr>
          <w:rFonts w:ascii="Times New Roman" w:hAnsi="Times New Roman"/>
        </w:rPr>
        <w:t xml:space="preserve">I. </w:t>
      </w:r>
      <w:r w:rsidR="00E44818">
        <w:rPr>
          <w:rFonts w:ascii="Times New Roman" w:hAnsi="Times New Roman"/>
        </w:rPr>
        <w:t xml:space="preserve">(1970) </w:t>
      </w:r>
      <w:r w:rsidR="00E44818" w:rsidRPr="00E44818">
        <w:rPr>
          <w:rFonts w:ascii="Times New Roman" w:hAnsi="Times New Roman"/>
          <w:i/>
        </w:rPr>
        <w:t>The Technique of Isadora Duncan</w:t>
      </w:r>
      <w:r w:rsidR="00E44818">
        <w:rPr>
          <w:rFonts w:ascii="Times New Roman" w:hAnsi="Times New Roman"/>
        </w:rPr>
        <w:t xml:space="preserve">, </w:t>
      </w:r>
      <w:r w:rsidR="00E44818" w:rsidRPr="00E44818">
        <w:rPr>
          <w:rFonts w:ascii="Times New Roman" w:hAnsi="Times New Roman"/>
        </w:rPr>
        <w:t>New York: Dance Horizons</w:t>
      </w:r>
      <w:r w:rsidR="00E44818">
        <w:rPr>
          <w:rFonts w:ascii="Times New Roman" w:hAnsi="Times New Roman"/>
        </w:rPr>
        <w:t>.</w:t>
      </w:r>
      <w:r w:rsidR="00E44818" w:rsidRPr="00E44818">
        <w:rPr>
          <w:rFonts w:ascii="Times New Roman" w:hAnsi="Times New Roman"/>
        </w:rPr>
        <w:t xml:space="preserve"> </w:t>
      </w:r>
    </w:p>
    <w:p w14:paraId="10A440B2" w14:textId="2E92AB4A" w:rsidR="00E44818" w:rsidRDefault="00E44818" w:rsidP="000403A3">
      <w:pPr>
        <w:spacing w:after="0"/>
        <w:rPr>
          <w:rFonts w:ascii="Times New Roman" w:hAnsi="Times New Roman"/>
        </w:rPr>
      </w:pPr>
    </w:p>
    <w:p w14:paraId="45991B22" w14:textId="0C714CB7" w:rsidR="00F21331" w:rsidRDefault="0054192F" w:rsidP="00071B2F">
      <w:pPr>
        <w:spacing w:after="0"/>
        <w:rPr>
          <w:rFonts w:ascii="Times New Roman" w:hAnsi="Times New Roman"/>
        </w:rPr>
      </w:pPr>
      <w:proofErr w:type="spellStart"/>
      <w:r>
        <w:rPr>
          <w:rFonts w:ascii="Times New Roman" w:hAnsi="Times New Roman"/>
        </w:rPr>
        <w:t>Jowitt</w:t>
      </w:r>
      <w:proofErr w:type="spellEnd"/>
      <w:r>
        <w:rPr>
          <w:rFonts w:ascii="Times New Roman" w:hAnsi="Times New Roman"/>
        </w:rPr>
        <w:t xml:space="preserve">, D. (1989) “In Search of Motion,” in </w:t>
      </w:r>
      <w:r w:rsidRPr="00683EFC">
        <w:rPr>
          <w:rFonts w:ascii="Times New Roman" w:hAnsi="Times New Roman"/>
          <w:i/>
        </w:rPr>
        <w:t>Time and the Dancing Image</w:t>
      </w:r>
      <w:r>
        <w:rPr>
          <w:rFonts w:ascii="Times New Roman" w:hAnsi="Times New Roman"/>
        </w:rPr>
        <w:t>, Los Angeles: University of California Press, 67-102.</w:t>
      </w:r>
    </w:p>
    <w:p w14:paraId="7B9616C2" w14:textId="77777777" w:rsidR="00627DD2" w:rsidRDefault="00627DD2" w:rsidP="00071B2F">
      <w:pPr>
        <w:spacing w:after="0"/>
        <w:rPr>
          <w:rFonts w:ascii="Times New Roman" w:hAnsi="Times New Roman"/>
        </w:rPr>
      </w:pPr>
    </w:p>
    <w:p w14:paraId="47F41CF8" w14:textId="48413EFF" w:rsidR="00627DD2" w:rsidRDefault="00627DD2" w:rsidP="00071B2F">
      <w:pPr>
        <w:spacing w:after="0"/>
        <w:rPr>
          <w:rFonts w:ascii="Times New Roman" w:hAnsi="Times New Roman"/>
        </w:rPr>
      </w:pPr>
      <w:proofErr w:type="spellStart"/>
      <w:r>
        <w:rPr>
          <w:rFonts w:ascii="Times New Roman" w:hAnsi="Times New Roman"/>
          <w:iCs/>
        </w:rPr>
        <w:t>Kurth</w:t>
      </w:r>
      <w:proofErr w:type="spellEnd"/>
      <w:r>
        <w:rPr>
          <w:rFonts w:ascii="Times New Roman" w:hAnsi="Times New Roman"/>
          <w:iCs/>
        </w:rPr>
        <w:t xml:space="preserve">, P. (2001) </w:t>
      </w:r>
      <w:r w:rsidRPr="00627DD2">
        <w:rPr>
          <w:rFonts w:ascii="Times New Roman" w:hAnsi="Times New Roman"/>
          <w:i/>
          <w:iCs/>
        </w:rPr>
        <w:t>Isadora: A Sensational Life</w:t>
      </w:r>
      <w:r>
        <w:rPr>
          <w:rFonts w:ascii="Times New Roman" w:hAnsi="Times New Roman"/>
        </w:rPr>
        <w:t>, New York: Littl</w:t>
      </w:r>
      <w:r w:rsidR="00014637">
        <w:rPr>
          <w:rFonts w:ascii="Times New Roman" w:hAnsi="Times New Roman"/>
        </w:rPr>
        <w:t xml:space="preserve">e Brown. </w:t>
      </w:r>
    </w:p>
    <w:p w14:paraId="7B081FBF" w14:textId="77777777" w:rsidR="00E44818" w:rsidRDefault="00E44818" w:rsidP="00071B2F">
      <w:pPr>
        <w:spacing w:after="0"/>
        <w:rPr>
          <w:rFonts w:ascii="Times New Roman" w:hAnsi="Times New Roman"/>
        </w:rPr>
      </w:pPr>
    </w:p>
    <w:p w14:paraId="01B6D16F" w14:textId="5B1273E7" w:rsidR="00627DD2" w:rsidRDefault="00627DD2" w:rsidP="00627DD2">
      <w:pPr>
        <w:spacing w:after="0"/>
        <w:rPr>
          <w:rFonts w:ascii="Times New Roman" w:hAnsi="Times New Roman"/>
        </w:rPr>
      </w:pPr>
      <w:proofErr w:type="spellStart"/>
      <w:r>
        <w:rPr>
          <w:rFonts w:ascii="Times New Roman" w:hAnsi="Times New Roman"/>
        </w:rPr>
        <w:t>LaMothe</w:t>
      </w:r>
      <w:proofErr w:type="spellEnd"/>
      <w:r>
        <w:rPr>
          <w:rFonts w:ascii="Times New Roman" w:hAnsi="Times New Roman"/>
        </w:rPr>
        <w:t>, K.</w:t>
      </w:r>
      <w:r w:rsidRPr="00627DD2">
        <w:rPr>
          <w:rFonts w:ascii="Times New Roman" w:hAnsi="Times New Roman"/>
        </w:rPr>
        <w:t xml:space="preserve"> </w:t>
      </w:r>
      <w:r>
        <w:rPr>
          <w:rFonts w:ascii="Times New Roman" w:hAnsi="Times New Roman"/>
        </w:rPr>
        <w:t xml:space="preserve">(2006) </w:t>
      </w:r>
      <w:r w:rsidRPr="00627DD2">
        <w:rPr>
          <w:rFonts w:ascii="Times New Roman" w:hAnsi="Times New Roman"/>
          <w:i/>
          <w:iCs/>
        </w:rPr>
        <w:t>Nietzsche’s Dancers: Isadora Duncan, Martha Graham,</w:t>
      </w:r>
      <w:r>
        <w:rPr>
          <w:rFonts w:ascii="Times New Roman" w:hAnsi="Times New Roman"/>
          <w:i/>
          <w:iCs/>
        </w:rPr>
        <w:t xml:space="preserve"> </w:t>
      </w:r>
      <w:r w:rsidRPr="00627DD2">
        <w:rPr>
          <w:rFonts w:ascii="Times New Roman" w:hAnsi="Times New Roman"/>
          <w:i/>
          <w:iCs/>
        </w:rPr>
        <w:t>and the Revaluation of Christian Values</w:t>
      </w:r>
      <w:r>
        <w:rPr>
          <w:rFonts w:ascii="Times New Roman" w:hAnsi="Times New Roman"/>
          <w:iCs/>
        </w:rPr>
        <w:t>,</w:t>
      </w:r>
      <w:r w:rsidRPr="00627DD2">
        <w:rPr>
          <w:rFonts w:ascii="Times New Roman" w:hAnsi="Times New Roman"/>
          <w:i/>
          <w:iCs/>
        </w:rPr>
        <w:t xml:space="preserve"> </w:t>
      </w:r>
      <w:r>
        <w:rPr>
          <w:rFonts w:ascii="Times New Roman" w:hAnsi="Times New Roman"/>
        </w:rPr>
        <w:t xml:space="preserve">New York: Palgrave. </w:t>
      </w:r>
    </w:p>
    <w:p w14:paraId="7F83CCE6" w14:textId="77777777" w:rsidR="00627DD2" w:rsidRDefault="00627DD2" w:rsidP="00071B2F">
      <w:pPr>
        <w:spacing w:after="0"/>
        <w:rPr>
          <w:rFonts w:ascii="Times New Roman" w:hAnsi="Times New Roman"/>
        </w:rPr>
      </w:pPr>
    </w:p>
    <w:p w14:paraId="7E587E2D" w14:textId="5F4F1237" w:rsidR="00E44818" w:rsidRDefault="00E44818" w:rsidP="0035042F">
      <w:pPr>
        <w:spacing w:after="0"/>
        <w:rPr>
          <w:rFonts w:ascii="Times New Roman" w:hAnsi="Times New Roman"/>
        </w:rPr>
      </w:pPr>
      <w:r>
        <w:rPr>
          <w:rFonts w:ascii="Times New Roman" w:hAnsi="Times New Roman"/>
        </w:rPr>
        <w:t>Marinetti, F. T.</w:t>
      </w:r>
      <w:r w:rsidR="0035042F">
        <w:rPr>
          <w:rFonts w:ascii="Times New Roman" w:hAnsi="Times New Roman"/>
        </w:rPr>
        <w:t xml:space="preserve"> (1917)</w:t>
      </w:r>
      <w:r>
        <w:rPr>
          <w:rFonts w:ascii="Times New Roman" w:hAnsi="Times New Roman"/>
        </w:rPr>
        <w:t xml:space="preserve"> </w:t>
      </w:r>
      <w:r w:rsidR="00FC45D3">
        <w:rPr>
          <w:rFonts w:ascii="Times New Roman" w:hAnsi="Times New Roman"/>
        </w:rPr>
        <w:t>‘</w:t>
      </w:r>
      <w:r w:rsidR="0035042F" w:rsidRPr="0035042F">
        <w:rPr>
          <w:rFonts w:ascii="Times New Roman" w:hAnsi="Times New Roman"/>
        </w:rPr>
        <w:t>Manifesto of the Futurist Dance</w:t>
      </w:r>
      <w:r w:rsidR="00FC45D3">
        <w:rPr>
          <w:rFonts w:ascii="Times New Roman" w:hAnsi="Times New Roman"/>
        </w:rPr>
        <w:t>’</w:t>
      </w:r>
      <w:r w:rsidR="0035042F">
        <w:rPr>
          <w:rFonts w:ascii="Times New Roman" w:hAnsi="Times New Roman"/>
        </w:rPr>
        <w:t>,</w:t>
      </w:r>
      <w:r w:rsidR="0035042F" w:rsidRPr="0035042F">
        <w:rPr>
          <w:rFonts w:ascii="Times New Roman" w:hAnsi="Times New Roman"/>
        </w:rPr>
        <w:t xml:space="preserve"> in </w:t>
      </w:r>
      <w:r w:rsidR="0035042F" w:rsidRPr="0035042F">
        <w:rPr>
          <w:rFonts w:ascii="Times New Roman" w:hAnsi="Times New Roman"/>
          <w:i/>
          <w:iCs/>
        </w:rPr>
        <w:t>Marinetti: Selected</w:t>
      </w:r>
      <w:r w:rsidR="0035042F">
        <w:rPr>
          <w:rFonts w:ascii="Times New Roman" w:hAnsi="Times New Roman"/>
          <w:i/>
          <w:iCs/>
        </w:rPr>
        <w:t xml:space="preserve"> </w:t>
      </w:r>
      <w:r w:rsidR="0035042F" w:rsidRPr="0035042F">
        <w:rPr>
          <w:rFonts w:ascii="Times New Roman" w:hAnsi="Times New Roman"/>
          <w:i/>
          <w:iCs/>
        </w:rPr>
        <w:t>Writings</w:t>
      </w:r>
      <w:r w:rsidR="0035042F" w:rsidRPr="0035042F">
        <w:rPr>
          <w:rFonts w:ascii="Times New Roman" w:hAnsi="Times New Roman"/>
        </w:rPr>
        <w:t xml:space="preserve">, </w:t>
      </w:r>
      <w:proofErr w:type="gramStart"/>
      <w:r w:rsidR="0035042F" w:rsidRPr="0035042F">
        <w:rPr>
          <w:rFonts w:ascii="Times New Roman" w:hAnsi="Times New Roman"/>
        </w:rPr>
        <w:t>ed</w:t>
      </w:r>
      <w:r w:rsidR="00A15311">
        <w:rPr>
          <w:rFonts w:ascii="Times New Roman" w:hAnsi="Times New Roman"/>
        </w:rPr>
        <w:t>s</w:t>
      </w:r>
      <w:proofErr w:type="gramEnd"/>
      <w:r w:rsidR="0035042F" w:rsidRPr="0035042F">
        <w:rPr>
          <w:rFonts w:ascii="Times New Roman" w:hAnsi="Times New Roman"/>
        </w:rPr>
        <w:t>. R. W. Flint</w:t>
      </w:r>
      <w:r w:rsidR="00A15311">
        <w:rPr>
          <w:rFonts w:ascii="Times New Roman" w:hAnsi="Times New Roman"/>
        </w:rPr>
        <w:t xml:space="preserve"> and A. </w:t>
      </w:r>
      <w:proofErr w:type="spellStart"/>
      <w:r w:rsidR="00A15311">
        <w:rPr>
          <w:rFonts w:ascii="Times New Roman" w:hAnsi="Times New Roman"/>
        </w:rPr>
        <w:t>Coppotelli</w:t>
      </w:r>
      <w:proofErr w:type="spellEnd"/>
      <w:r w:rsidR="00A15311">
        <w:rPr>
          <w:rFonts w:ascii="Times New Roman" w:hAnsi="Times New Roman"/>
        </w:rPr>
        <w:t xml:space="preserve"> (1972), New York: Farrar, Straus and Giroux.</w:t>
      </w:r>
    </w:p>
    <w:p w14:paraId="23ED7079" w14:textId="77777777" w:rsidR="0035042F" w:rsidRDefault="0035042F" w:rsidP="00071B2F">
      <w:pPr>
        <w:spacing w:after="0"/>
        <w:rPr>
          <w:rFonts w:ascii="Times New Roman" w:hAnsi="Times New Roman"/>
        </w:rPr>
      </w:pPr>
    </w:p>
    <w:p w14:paraId="670089A0" w14:textId="101191F5" w:rsidR="000403A3" w:rsidRDefault="00071B2F" w:rsidP="00071B2F">
      <w:pPr>
        <w:spacing w:after="0"/>
        <w:rPr>
          <w:rFonts w:ascii="Times New Roman" w:hAnsi="Times New Roman"/>
        </w:rPr>
      </w:pPr>
      <w:r>
        <w:rPr>
          <w:rFonts w:ascii="Times New Roman" w:hAnsi="Times New Roman"/>
        </w:rPr>
        <w:t xml:space="preserve">Preston, C. (2011) </w:t>
      </w:r>
      <w:r>
        <w:rPr>
          <w:rFonts w:ascii="Times New Roman" w:hAnsi="Times New Roman"/>
          <w:i/>
        </w:rPr>
        <w:t>Modernism’s Mythic Pose: Gender, Genre, Solo Performance</w:t>
      </w:r>
      <w:r>
        <w:rPr>
          <w:rFonts w:ascii="Times New Roman" w:hAnsi="Times New Roman"/>
        </w:rPr>
        <w:t>, New</w:t>
      </w:r>
      <w:r w:rsidR="00D25401">
        <w:rPr>
          <w:rFonts w:ascii="Times New Roman" w:hAnsi="Times New Roman"/>
        </w:rPr>
        <w:t xml:space="preserve"> York: Oxford</w:t>
      </w:r>
      <w:r w:rsidR="005444C9">
        <w:rPr>
          <w:rFonts w:ascii="Times New Roman" w:hAnsi="Times New Roman"/>
        </w:rPr>
        <w:t xml:space="preserve"> University Press</w:t>
      </w:r>
      <w:r w:rsidR="00D25401">
        <w:rPr>
          <w:rFonts w:ascii="Times New Roman" w:hAnsi="Times New Roman"/>
        </w:rPr>
        <w:t xml:space="preserve">. </w:t>
      </w:r>
    </w:p>
    <w:p w14:paraId="6FF86DE7" w14:textId="77777777" w:rsidR="00071B2F" w:rsidRDefault="00071B2F" w:rsidP="00071B2F">
      <w:pPr>
        <w:spacing w:after="0"/>
        <w:rPr>
          <w:rFonts w:ascii="Times New Roman" w:hAnsi="Times New Roman"/>
        </w:rPr>
      </w:pPr>
    </w:p>
    <w:p w14:paraId="289D1A20" w14:textId="77777777" w:rsidR="00154B07" w:rsidRPr="00154B07" w:rsidRDefault="00154B07" w:rsidP="00154B07">
      <w:pPr>
        <w:spacing w:after="0"/>
        <w:rPr>
          <w:rFonts w:ascii="Times New Roman" w:hAnsi="Times New Roman"/>
        </w:rPr>
      </w:pPr>
      <w:r w:rsidRPr="00154B07">
        <w:rPr>
          <w:rFonts w:ascii="Times New Roman" w:hAnsi="Times New Roman"/>
        </w:rPr>
        <w:t>Stanislavsky,</w:t>
      </w:r>
      <w:r w:rsidR="00D25401">
        <w:rPr>
          <w:rFonts w:ascii="Times New Roman" w:hAnsi="Times New Roman"/>
        </w:rPr>
        <w:t xml:space="preserve"> K. (1924) </w:t>
      </w:r>
      <w:r w:rsidRPr="00D25401">
        <w:rPr>
          <w:rFonts w:ascii="Times New Roman" w:hAnsi="Times New Roman"/>
          <w:i/>
        </w:rPr>
        <w:t>My Life in Art</w:t>
      </w:r>
      <w:r w:rsidR="00D25401">
        <w:rPr>
          <w:rFonts w:ascii="Times New Roman" w:hAnsi="Times New Roman"/>
        </w:rPr>
        <w:t xml:space="preserve">, trans. J. J. Robbins, </w:t>
      </w:r>
      <w:proofErr w:type="gramStart"/>
      <w:r w:rsidRPr="00154B07">
        <w:rPr>
          <w:rFonts w:ascii="Times New Roman" w:hAnsi="Times New Roman"/>
        </w:rPr>
        <w:t>New</w:t>
      </w:r>
      <w:proofErr w:type="gramEnd"/>
      <w:r w:rsidRPr="00154B07">
        <w:rPr>
          <w:rFonts w:ascii="Times New Roman" w:hAnsi="Times New Roman"/>
        </w:rPr>
        <w:t xml:space="preserve"> York: Theatre </w:t>
      </w:r>
    </w:p>
    <w:p w14:paraId="2E0003FC" w14:textId="77777777" w:rsidR="000403A3" w:rsidRDefault="00D25401" w:rsidP="00154B07">
      <w:pPr>
        <w:spacing w:after="0"/>
        <w:rPr>
          <w:rFonts w:ascii="Times New Roman" w:hAnsi="Times New Roman"/>
        </w:rPr>
      </w:pPr>
      <w:r>
        <w:rPr>
          <w:rFonts w:ascii="Times New Roman" w:hAnsi="Times New Roman"/>
        </w:rPr>
        <w:t xml:space="preserve">Arts. </w:t>
      </w:r>
    </w:p>
    <w:p w14:paraId="76C187E1" w14:textId="77777777" w:rsidR="00DE402A" w:rsidRDefault="00DE402A" w:rsidP="00154B07">
      <w:pPr>
        <w:spacing w:after="0"/>
        <w:rPr>
          <w:rFonts w:ascii="Times New Roman" w:hAnsi="Times New Roman"/>
        </w:rPr>
      </w:pPr>
    </w:p>
    <w:p w14:paraId="7986C3FD" w14:textId="4219A77D" w:rsidR="00DE402A" w:rsidRPr="00683EFC" w:rsidRDefault="00DE402A" w:rsidP="00154B07">
      <w:pPr>
        <w:spacing w:after="0"/>
        <w:rPr>
          <w:rFonts w:ascii="Times New Roman" w:hAnsi="Times New Roman"/>
          <w:b/>
        </w:rPr>
      </w:pPr>
      <w:r>
        <w:rPr>
          <w:rFonts w:ascii="Times New Roman" w:hAnsi="Times New Roman"/>
          <w:b/>
        </w:rPr>
        <w:t>Film documentaries</w:t>
      </w:r>
    </w:p>
    <w:p w14:paraId="5664E8D8" w14:textId="7CE797DF" w:rsidR="006931B2" w:rsidRDefault="006931B2" w:rsidP="00154B07">
      <w:pPr>
        <w:spacing w:after="0"/>
        <w:rPr>
          <w:rFonts w:ascii="Times New Roman" w:hAnsi="Times New Roman"/>
          <w:iCs/>
        </w:rPr>
      </w:pPr>
      <w:proofErr w:type="spellStart"/>
      <w:r>
        <w:rPr>
          <w:rFonts w:ascii="Times New Roman" w:hAnsi="Times New Roman"/>
          <w:iCs/>
        </w:rPr>
        <w:t>Gamson</w:t>
      </w:r>
      <w:proofErr w:type="spellEnd"/>
      <w:r>
        <w:rPr>
          <w:rFonts w:ascii="Times New Roman" w:hAnsi="Times New Roman"/>
          <w:iCs/>
        </w:rPr>
        <w:t xml:space="preserve">. A. (1988) </w:t>
      </w:r>
      <w:r w:rsidRPr="00683EFC">
        <w:rPr>
          <w:rFonts w:ascii="Times New Roman" w:hAnsi="Times New Roman"/>
          <w:i/>
          <w:iCs/>
        </w:rPr>
        <w:t>On Dancing Isadora’s Dances</w:t>
      </w:r>
      <w:r>
        <w:rPr>
          <w:rFonts w:ascii="Times New Roman" w:hAnsi="Times New Roman"/>
          <w:iCs/>
        </w:rPr>
        <w:t xml:space="preserve">, New York: Dance Solos. </w:t>
      </w:r>
    </w:p>
    <w:p w14:paraId="78458DA4" w14:textId="77777777" w:rsidR="006931B2" w:rsidRDefault="006931B2" w:rsidP="00154B07">
      <w:pPr>
        <w:spacing w:after="0"/>
        <w:rPr>
          <w:rFonts w:ascii="Times New Roman" w:hAnsi="Times New Roman"/>
          <w:iCs/>
        </w:rPr>
      </w:pPr>
    </w:p>
    <w:p w14:paraId="0708EAB3" w14:textId="2488B438" w:rsidR="00A15311" w:rsidRDefault="00A15311" w:rsidP="00154B07">
      <w:pPr>
        <w:spacing w:after="0"/>
        <w:rPr>
          <w:rFonts w:ascii="Times New Roman" w:hAnsi="Times New Roman"/>
          <w:iCs/>
        </w:rPr>
      </w:pPr>
      <w:proofErr w:type="spellStart"/>
      <w:r>
        <w:rPr>
          <w:rFonts w:ascii="Times New Roman" w:hAnsi="Times New Roman"/>
          <w:iCs/>
        </w:rPr>
        <w:t>Goldfine</w:t>
      </w:r>
      <w:proofErr w:type="spellEnd"/>
      <w:r>
        <w:rPr>
          <w:rFonts w:ascii="Times New Roman" w:hAnsi="Times New Roman"/>
          <w:iCs/>
        </w:rPr>
        <w:t xml:space="preserve">, D. and D. Geller (1989) </w:t>
      </w:r>
      <w:r w:rsidRPr="00683EFC">
        <w:rPr>
          <w:rFonts w:ascii="Times New Roman" w:hAnsi="Times New Roman"/>
          <w:i/>
          <w:iCs/>
        </w:rPr>
        <w:t>Isadora Duncan—Movement from the Soul</w:t>
      </w:r>
      <w:r>
        <w:rPr>
          <w:rFonts w:ascii="Times New Roman" w:hAnsi="Times New Roman"/>
          <w:iCs/>
        </w:rPr>
        <w:t xml:space="preserve">, Los Angeles: Direct Cinema Ltd. </w:t>
      </w:r>
    </w:p>
    <w:p w14:paraId="7C209BD5" w14:textId="77777777" w:rsidR="00A15311" w:rsidRDefault="00A15311" w:rsidP="00154B07">
      <w:pPr>
        <w:spacing w:after="0"/>
        <w:rPr>
          <w:rFonts w:ascii="Times New Roman" w:hAnsi="Times New Roman"/>
          <w:iCs/>
        </w:rPr>
      </w:pPr>
    </w:p>
    <w:p w14:paraId="03719F57" w14:textId="74DC1566" w:rsidR="00FC45D3" w:rsidRDefault="00FC45D3" w:rsidP="00154B07">
      <w:pPr>
        <w:spacing w:after="0"/>
        <w:rPr>
          <w:rFonts w:ascii="Times New Roman" w:hAnsi="Times New Roman"/>
          <w:iCs/>
        </w:rPr>
      </w:pPr>
      <w:proofErr w:type="spellStart"/>
      <w:r w:rsidRPr="00F52E9C">
        <w:rPr>
          <w:rFonts w:ascii="Times New Roman" w:hAnsi="Times New Roman"/>
          <w:iCs/>
        </w:rPr>
        <w:t>Levien</w:t>
      </w:r>
      <w:proofErr w:type="spellEnd"/>
      <w:r>
        <w:rPr>
          <w:rFonts w:ascii="Times New Roman" w:hAnsi="Times New Roman"/>
          <w:iCs/>
        </w:rPr>
        <w:t>, J.</w:t>
      </w:r>
      <w:r w:rsidRPr="00F52E9C">
        <w:rPr>
          <w:rFonts w:ascii="Times New Roman" w:hAnsi="Times New Roman"/>
          <w:iCs/>
        </w:rPr>
        <w:t xml:space="preserve"> </w:t>
      </w:r>
      <w:r>
        <w:rPr>
          <w:rFonts w:ascii="Times New Roman" w:hAnsi="Times New Roman"/>
          <w:iCs/>
        </w:rPr>
        <w:t xml:space="preserve">(1988) </w:t>
      </w:r>
      <w:r w:rsidRPr="00F52E9C">
        <w:rPr>
          <w:rFonts w:ascii="Times New Roman" w:hAnsi="Times New Roman"/>
          <w:i/>
          <w:iCs/>
        </w:rPr>
        <w:t>The legacy of the choreography of Isadora Duncan</w:t>
      </w:r>
      <w:r>
        <w:rPr>
          <w:rFonts w:ascii="Times New Roman" w:hAnsi="Times New Roman"/>
          <w:iCs/>
        </w:rPr>
        <w:t xml:space="preserve">, </w:t>
      </w:r>
      <w:r w:rsidR="00A15311">
        <w:rPr>
          <w:rFonts w:ascii="Times New Roman" w:hAnsi="Times New Roman"/>
          <w:iCs/>
        </w:rPr>
        <w:t>New York:</w:t>
      </w:r>
      <w:r w:rsidRPr="00F52E9C">
        <w:rPr>
          <w:rFonts w:ascii="Times New Roman" w:hAnsi="Times New Roman"/>
          <w:iCs/>
        </w:rPr>
        <w:t xml:space="preserve"> Dance Films Associatio</w:t>
      </w:r>
      <w:r>
        <w:rPr>
          <w:rFonts w:ascii="Times New Roman" w:hAnsi="Times New Roman"/>
          <w:iCs/>
        </w:rPr>
        <w:t xml:space="preserve">n. </w:t>
      </w:r>
    </w:p>
    <w:p w14:paraId="2B767E4B" w14:textId="77777777" w:rsidR="00A15311" w:rsidRDefault="00A15311" w:rsidP="00154B07">
      <w:pPr>
        <w:spacing w:after="0"/>
        <w:rPr>
          <w:rFonts w:ascii="Times New Roman" w:hAnsi="Times New Roman"/>
        </w:rPr>
      </w:pPr>
    </w:p>
    <w:p w14:paraId="7BD7D4B1" w14:textId="3F5F2542" w:rsidR="00A15311" w:rsidRDefault="00A15311" w:rsidP="00154B07">
      <w:pPr>
        <w:spacing w:after="0"/>
        <w:rPr>
          <w:rFonts w:ascii="Times New Roman" w:hAnsi="Times New Roman"/>
        </w:rPr>
      </w:pPr>
      <w:proofErr w:type="spellStart"/>
      <w:r>
        <w:rPr>
          <w:rFonts w:ascii="Times New Roman" w:hAnsi="Times New Roman"/>
        </w:rPr>
        <w:t>Mantell</w:t>
      </w:r>
      <w:proofErr w:type="spellEnd"/>
      <w:r>
        <w:rPr>
          <w:rFonts w:ascii="Times New Roman" w:hAnsi="Times New Roman"/>
        </w:rPr>
        <w:t xml:space="preserve">-Seidel, A. and J. </w:t>
      </w:r>
      <w:proofErr w:type="spellStart"/>
      <w:r>
        <w:rPr>
          <w:rFonts w:ascii="Times New Roman" w:hAnsi="Times New Roman"/>
        </w:rPr>
        <w:t>Levien</w:t>
      </w:r>
      <w:proofErr w:type="spellEnd"/>
      <w:r>
        <w:rPr>
          <w:rFonts w:ascii="Times New Roman" w:hAnsi="Times New Roman"/>
        </w:rPr>
        <w:t xml:space="preserve"> (1995) </w:t>
      </w:r>
      <w:r w:rsidRPr="00683EFC">
        <w:rPr>
          <w:rFonts w:ascii="Times New Roman" w:hAnsi="Times New Roman"/>
          <w:i/>
        </w:rPr>
        <w:t>Isadora Duncan: Technique and Repertory</w:t>
      </w:r>
      <w:r>
        <w:rPr>
          <w:rFonts w:ascii="Times New Roman" w:hAnsi="Times New Roman"/>
        </w:rPr>
        <w:t xml:space="preserve">, Princeton: Dance Horizons Video. </w:t>
      </w:r>
    </w:p>
    <w:p w14:paraId="0D190AAC" w14:textId="77777777" w:rsidR="005444C9" w:rsidRDefault="005444C9" w:rsidP="00154B07">
      <w:pPr>
        <w:spacing w:after="0"/>
        <w:rPr>
          <w:rFonts w:ascii="Times New Roman" w:hAnsi="Times New Roman"/>
          <w:b/>
        </w:rPr>
      </w:pPr>
    </w:p>
    <w:p w14:paraId="4EDD9BE9" w14:textId="545094A5" w:rsidR="00DB0B8D" w:rsidRDefault="00DB0B8D" w:rsidP="00154B07">
      <w:pPr>
        <w:spacing w:after="0"/>
        <w:rPr>
          <w:rFonts w:ascii="Times New Roman" w:hAnsi="Times New Roman"/>
          <w:b/>
        </w:rPr>
      </w:pPr>
      <w:r>
        <w:rPr>
          <w:rFonts w:ascii="Times New Roman" w:hAnsi="Times New Roman"/>
          <w:b/>
        </w:rPr>
        <w:t>Digital resources</w:t>
      </w:r>
    </w:p>
    <w:p w14:paraId="26B31E80" w14:textId="77777777" w:rsidR="00DB0B8D" w:rsidRPr="00DB0B8D" w:rsidRDefault="00222DF3" w:rsidP="00154B07">
      <w:pPr>
        <w:spacing w:after="0"/>
        <w:rPr>
          <w:rFonts w:ascii="Times New Roman" w:hAnsi="Times New Roman"/>
        </w:rPr>
      </w:pPr>
      <w:r>
        <w:rPr>
          <w:rFonts w:ascii="Times New Roman" w:hAnsi="Times New Roman"/>
        </w:rPr>
        <w:t>Duncan, A, (August 1942</w:t>
      </w:r>
      <w:r w:rsidR="00DB0B8D">
        <w:rPr>
          <w:rFonts w:ascii="Times New Roman" w:hAnsi="Times New Roman"/>
        </w:rPr>
        <w:t xml:space="preserve">), “Anna Duncan, Recorded at Jacob’s Pillow,” </w:t>
      </w:r>
      <w:r w:rsidR="00DB0B8D">
        <w:rPr>
          <w:rFonts w:ascii="Times New Roman" w:hAnsi="Times New Roman"/>
          <w:i/>
        </w:rPr>
        <w:t>Jacob’s Pillow Dance Interactive</w:t>
      </w:r>
      <w:r w:rsidR="00DB0B8D">
        <w:rPr>
          <w:rFonts w:ascii="Times New Roman" w:hAnsi="Times New Roman"/>
        </w:rPr>
        <w:t xml:space="preserve">: </w:t>
      </w:r>
      <w:hyperlink r:id="rId6" w:history="1">
        <w:r w:rsidR="00181DC4" w:rsidRPr="00E8209B">
          <w:rPr>
            <w:rStyle w:val="Hyperlink"/>
            <w:rFonts w:ascii="Times New Roman" w:hAnsi="Times New Roman"/>
          </w:rPr>
          <w:t xml:space="preserve">http://danceinteractive.jacobspillow.org/dance/anna-duncan?ref=artist&amp;refcar=/artist/c-d. </w:t>
        </w:r>
      </w:hyperlink>
      <w:r>
        <w:rPr>
          <w:rFonts w:ascii="Times New Roman" w:hAnsi="Times New Roman"/>
        </w:rPr>
        <w:t>(A recording of Anna Duncan dancing at Jacob’s Pillow in 1942; the choreography is unidentified but may be a variation on Duncan’s</w:t>
      </w:r>
      <w:r w:rsidR="00014637">
        <w:rPr>
          <w:rFonts w:ascii="Times New Roman" w:hAnsi="Times New Roman"/>
        </w:rPr>
        <w:t xml:space="preserve"> early</w:t>
      </w:r>
      <w:r>
        <w:rPr>
          <w:rFonts w:ascii="Times New Roman" w:hAnsi="Times New Roman"/>
        </w:rPr>
        <w:t xml:space="preserve"> </w:t>
      </w:r>
      <w:r w:rsidRPr="00014637">
        <w:rPr>
          <w:rFonts w:ascii="Times New Roman" w:hAnsi="Times New Roman"/>
          <w:i/>
        </w:rPr>
        <w:t>Prelude</w:t>
      </w:r>
      <w:r>
        <w:rPr>
          <w:rFonts w:ascii="Times New Roman" w:hAnsi="Times New Roman"/>
        </w:rPr>
        <w:t xml:space="preserve">.) </w:t>
      </w:r>
      <w:r w:rsidR="00DB0B8D">
        <w:rPr>
          <w:rFonts w:ascii="Times New Roman" w:hAnsi="Times New Roman"/>
        </w:rPr>
        <w:t xml:space="preserve"> </w:t>
      </w:r>
    </w:p>
    <w:p w14:paraId="40A5DAB5" w14:textId="77777777" w:rsidR="00071B2F" w:rsidRDefault="00071B2F" w:rsidP="00071B2F">
      <w:pPr>
        <w:spacing w:after="0"/>
        <w:rPr>
          <w:rFonts w:ascii="Times New Roman" w:hAnsi="Times New Roman"/>
        </w:rPr>
      </w:pPr>
    </w:p>
    <w:p w14:paraId="35C43329" w14:textId="77777777" w:rsidR="00A27056" w:rsidRDefault="0058546C" w:rsidP="00071B2F">
      <w:pPr>
        <w:spacing w:after="0"/>
        <w:rPr>
          <w:rFonts w:ascii="Times New Roman" w:hAnsi="Times New Roman"/>
        </w:rPr>
      </w:pPr>
      <w:r>
        <w:rPr>
          <w:rFonts w:ascii="Times New Roman" w:hAnsi="Times New Roman"/>
        </w:rPr>
        <w:t xml:space="preserve">Isadora Duncan Dance Foundation: </w:t>
      </w:r>
      <w:hyperlink r:id="rId7" w:history="1">
        <w:r w:rsidR="00222DF3" w:rsidRPr="00E8209B">
          <w:rPr>
            <w:rStyle w:val="Hyperlink"/>
            <w:rFonts w:ascii="Times New Roman" w:hAnsi="Times New Roman"/>
          </w:rPr>
          <w:t>http://www.isadoraduncan.org/</w:t>
        </w:r>
      </w:hyperlink>
      <w:r>
        <w:rPr>
          <w:rFonts w:ascii="Times New Roman" w:hAnsi="Times New Roman"/>
        </w:rPr>
        <w:t xml:space="preserve"> (Homepage of Lori </w:t>
      </w:r>
      <w:proofErr w:type="spellStart"/>
      <w:r>
        <w:rPr>
          <w:rFonts w:ascii="Times New Roman" w:hAnsi="Times New Roman"/>
        </w:rPr>
        <w:t>Belilove</w:t>
      </w:r>
      <w:proofErr w:type="spellEnd"/>
      <w:r>
        <w:rPr>
          <w:rFonts w:ascii="Times New Roman" w:hAnsi="Times New Roman"/>
        </w:rPr>
        <w:t xml:space="preserve"> &amp; The Isadora Duncan Dance Company, the preeminent group performing and teaching Duncan choreography and technique. The site offers information about classes, intensive workshops, and company performances.)</w:t>
      </w:r>
    </w:p>
    <w:p w14:paraId="42EB8AD4" w14:textId="77777777" w:rsidR="0058546C" w:rsidRDefault="0058546C" w:rsidP="00071B2F">
      <w:pPr>
        <w:spacing w:after="0"/>
        <w:rPr>
          <w:rFonts w:ascii="Times New Roman" w:hAnsi="Times New Roman"/>
        </w:rPr>
      </w:pPr>
    </w:p>
    <w:p w14:paraId="6139C62C" w14:textId="77777777" w:rsidR="0058546C" w:rsidRDefault="0058546C" w:rsidP="00071B2F">
      <w:pPr>
        <w:spacing w:after="0"/>
        <w:rPr>
          <w:rFonts w:ascii="Times New Roman" w:hAnsi="Times New Roman"/>
        </w:rPr>
      </w:pPr>
      <w:r>
        <w:rPr>
          <w:rFonts w:ascii="Times New Roman" w:hAnsi="Times New Roman"/>
        </w:rPr>
        <w:t>Isadora Duncan International Institute</w:t>
      </w:r>
      <w:r w:rsidR="004F7026">
        <w:rPr>
          <w:rFonts w:ascii="Times New Roman" w:hAnsi="Times New Roman"/>
        </w:rPr>
        <w:t xml:space="preserve"> (IDII)</w:t>
      </w:r>
      <w:r>
        <w:rPr>
          <w:rFonts w:ascii="Times New Roman" w:hAnsi="Times New Roman"/>
        </w:rPr>
        <w:t xml:space="preserve">: </w:t>
      </w:r>
      <w:hyperlink r:id="rId8" w:history="1">
        <w:r w:rsidRPr="00E8209B">
          <w:rPr>
            <w:rStyle w:val="Hyperlink"/>
            <w:rFonts w:ascii="Times New Roman" w:hAnsi="Times New Roman"/>
          </w:rPr>
          <w:t>http://www.isadoraduncan.net/</w:t>
        </w:r>
      </w:hyperlink>
      <w:r>
        <w:rPr>
          <w:rFonts w:ascii="Times New Roman" w:hAnsi="Times New Roman"/>
        </w:rPr>
        <w:t xml:space="preserve"> (IDII was founded in </w:t>
      </w:r>
      <w:r w:rsidR="004F7026">
        <w:rPr>
          <w:rFonts w:ascii="Times New Roman" w:hAnsi="Times New Roman"/>
        </w:rPr>
        <w:t xml:space="preserve">New York in </w:t>
      </w:r>
      <w:r w:rsidRPr="0058546C">
        <w:rPr>
          <w:rFonts w:ascii="Times New Roman" w:hAnsi="Times New Roman"/>
        </w:rPr>
        <w:t>1977 by Maria-Theresa Duncan</w:t>
      </w:r>
      <w:r w:rsidR="004F7026">
        <w:rPr>
          <w:rFonts w:ascii="Times New Roman" w:hAnsi="Times New Roman"/>
        </w:rPr>
        <w:t xml:space="preserve">, one of Duncan’s </w:t>
      </w:r>
      <w:r w:rsidRPr="0058546C">
        <w:rPr>
          <w:rFonts w:ascii="Times New Roman" w:hAnsi="Times New Roman"/>
        </w:rPr>
        <w:t>adopted daughter</w:t>
      </w:r>
      <w:r w:rsidR="004F7026">
        <w:rPr>
          <w:rFonts w:ascii="Times New Roman" w:hAnsi="Times New Roman"/>
        </w:rPr>
        <w:t xml:space="preserve">s, and Kay </w:t>
      </w:r>
      <w:proofErr w:type="spellStart"/>
      <w:r w:rsidR="004F7026">
        <w:rPr>
          <w:rFonts w:ascii="Times New Roman" w:hAnsi="Times New Roman"/>
        </w:rPr>
        <w:lastRenderedPageBreak/>
        <w:t>Bardsley</w:t>
      </w:r>
      <w:proofErr w:type="spellEnd"/>
      <w:r w:rsidR="004F7026">
        <w:rPr>
          <w:rFonts w:ascii="Times New Roman" w:hAnsi="Times New Roman"/>
        </w:rPr>
        <w:t xml:space="preserve">. Under the artistic direction of Jeanne </w:t>
      </w:r>
      <w:proofErr w:type="spellStart"/>
      <w:r w:rsidR="004F7026">
        <w:rPr>
          <w:rFonts w:ascii="Times New Roman" w:hAnsi="Times New Roman"/>
        </w:rPr>
        <w:t>Bresciani</w:t>
      </w:r>
      <w:proofErr w:type="spellEnd"/>
      <w:r w:rsidR="004F7026">
        <w:rPr>
          <w:rFonts w:ascii="Times New Roman" w:hAnsi="Times New Roman"/>
        </w:rPr>
        <w:t>, IDII continues to teach Duncan’s choreography and dance technique and offers certificate programs.</w:t>
      </w:r>
      <w:r w:rsidR="00222DF3">
        <w:rPr>
          <w:rFonts w:ascii="Times New Roman" w:hAnsi="Times New Roman"/>
        </w:rPr>
        <w:t>)</w:t>
      </w:r>
    </w:p>
    <w:p w14:paraId="00747A0D" w14:textId="77777777" w:rsidR="00014637" w:rsidRDefault="00014637" w:rsidP="003C21FF">
      <w:pPr>
        <w:spacing w:after="0"/>
        <w:rPr>
          <w:rFonts w:ascii="Times New Roman" w:hAnsi="Times New Roman"/>
          <w:b/>
        </w:rPr>
      </w:pPr>
    </w:p>
    <w:p w14:paraId="20375DBB" w14:textId="326365DE" w:rsidR="00DE402A" w:rsidRDefault="00FC45D3" w:rsidP="003C21FF">
      <w:pPr>
        <w:spacing w:after="0"/>
        <w:rPr>
          <w:rFonts w:ascii="Times New Roman" w:hAnsi="Times New Roman"/>
          <w:b/>
        </w:rPr>
      </w:pPr>
      <w:r>
        <w:rPr>
          <w:rFonts w:ascii="Times New Roman" w:hAnsi="Times New Roman"/>
        </w:rPr>
        <w:t xml:space="preserve">Gold, S. (1984) </w:t>
      </w:r>
      <w:r>
        <w:rPr>
          <w:rFonts w:ascii="Times New Roman" w:hAnsi="Times New Roman"/>
          <w:i/>
        </w:rPr>
        <w:t>A Selection of Isadora Duncan Dances</w:t>
      </w:r>
      <w:r>
        <w:rPr>
          <w:rFonts w:ascii="Times New Roman" w:hAnsi="Times New Roman"/>
        </w:rPr>
        <w:t xml:space="preserve"> a</w:t>
      </w:r>
      <w:r w:rsidR="00DE402A">
        <w:rPr>
          <w:rFonts w:ascii="Times New Roman" w:hAnsi="Times New Roman"/>
        </w:rPr>
        <w:t xml:space="preserve">ccessible online at </w:t>
      </w:r>
      <w:hyperlink r:id="rId9" w:history="1">
        <w:r w:rsidR="00DE402A" w:rsidRPr="00E8209B">
          <w:rPr>
            <w:rStyle w:val="Hyperlink"/>
            <w:rFonts w:ascii="Times New Roman" w:hAnsi="Times New Roman"/>
          </w:rPr>
          <w:t>http://www.dancewriting.org/acrobat/duncan/Isadora_Duncan_Dances.pdf</w:t>
        </w:r>
      </w:hyperlink>
    </w:p>
    <w:p w14:paraId="7DA45646" w14:textId="2A47CD04" w:rsidR="000403A3" w:rsidRDefault="000403A3" w:rsidP="003C21FF">
      <w:pPr>
        <w:spacing w:after="0"/>
        <w:rPr>
          <w:rFonts w:ascii="Times New Roman" w:hAnsi="Times New Roman"/>
          <w:b/>
        </w:rPr>
      </w:pPr>
    </w:p>
    <w:p w14:paraId="0F641E4C" w14:textId="149518A1" w:rsidR="003C21FF" w:rsidRPr="003C21FF" w:rsidRDefault="00A15311" w:rsidP="003C21FF">
      <w:pPr>
        <w:spacing w:after="0"/>
        <w:rPr>
          <w:rFonts w:ascii="Times New Roman" w:hAnsi="Times New Roman"/>
          <w:b/>
        </w:rPr>
      </w:pPr>
      <w:proofErr w:type="spellStart"/>
      <w:r>
        <w:rPr>
          <w:rFonts w:ascii="Times New Roman" w:hAnsi="Times New Roman"/>
          <w:b/>
        </w:rPr>
        <w:t>Paratexts</w:t>
      </w:r>
      <w:proofErr w:type="spellEnd"/>
      <w:r>
        <w:rPr>
          <w:rFonts w:ascii="Times New Roman" w:hAnsi="Times New Roman"/>
          <w:b/>
        </w:rPr>
        <w:t xml:space="preserve"> in accompanying file named </w:t>
      </w:r>
      <w:proofErr w:type="spellStart"/>
      <w:r>
        <w:rPr>
          <w:rFonts w:ascii="Times New Roman" w:hAnsi="Times New Roman"/>
          <w:b/>
        </w:rPr>
        <w:t>REM.Duncan.images</w:t>
      </w:r>
      <w:proofErr w:type="spellEnd"/>
    </w:p>
    <w:p w14:paraId="79AF84E1" w14:textId="77777777" w:rsidR="0025342A" w:rsidRPr="00CF4EC9" w:rsidRDefault="0025342A" w:rsidP="0025342A">
      <w:pPr>
        <w:spacing w:after="0"/>
        <w:rPr>
          <w:rFonts w:ascii="Times New Roman" w:hAnsi="Times New Roman"/>
        </w:rPr>
      </w:pPr>
      <w:r>
        <w:rPr>
          <w:rFonts w:ascii="Times New Roman" w:hAnsi="Times New Roman"/>
        </w:rPr>
        <w:t xml:space="preserve">Fig. 1. </w:t>
      </w:r>
      <w:r w:rsidRPr="00CF4EC9">
        <w:rPr>
          <w:rFonts w:ascii="Times New Roman" w:hAnsi="Times New Roman"/>
        </w:rPr>
        <w:t>Isadora Duncan, by Paul Berger (1908). Irma Duncan Collection. Courtesy of the</w:t>
      </w:r>
    </w:p>
    <w:p w14:paraId="5D899828" w14:textId="77777777" w:rsidR="0025342A" w:rsidRPr="00CF4EC9" w:rsidRDefault="0025342A" w:rsidP="0025342A">
      <w:pPr>
        <w:spacing w:after="0"/>
        <w:rPr>
          <w:rFonts w:ascii="Times New Roman" w:hAnsi="Times New Roman"/>
        </w:rPr>
      </w:pPr>
      <w:r w:rsidRPr="00CF4EC9">
        <w:rPr>
          <w:rFonts w:ascii="Times New Roman" w:hAnsi="Times New Roman"/>
        </w:rPr>
        <w:t>Jerome Robbins Dance Division, The New York Public Library for the Performing Arts,</w:t>
      </w:r>
    </w:p>
    <w:p w14:paraId="029F3072" w14:textId="77777777" w:rsidR="0025342A" w:rsidRDefault="0025342A" w:rsidP="0025342A">
      <w:pPr>
        <w:spacing w:after="0"/>
        <w:rPr>
          <w:rFonts w:ascii="Times New Roman" w:hAnsi="Times New Roman"/>
        </w:rPr>
      </w:pPr>
      <w:r w:rsidRPr="00CF4EC9">
        <w:rPr>
          <w:rFonts w:ascii="Times New Roman" w:hAnsi="Times New Roman"/>
        </w:rPr>
        <w:t>Astor, Lenox and Tilden Foundations.</w:t>
      </w:r>
      <w:r>
        <w:rPr>
          <w:rFonts w:ascii="Times New Roman" w:hAnsi="Times New Roman"/>
        </w:rPr>
        <w:t xml:space="preserve"> </w:t>
      </w:r>
    </w:p>
    <w:p w14:paraId="1B3941F5" w14:textId="77777777" w:rsidR="00F57F80" w:rsidRDefault="00F57F80" w:rsidP="00683EFC">
      <w:pPr>
        <w:spacing w:after="0"/>
        <w:rPr>
          <w:rFonts w:ascii="Times New Roman" w:hAnsi="Times New Roman"/>
        </w:rPr>
      </w:pPr>
    </w:p>
    <w:p w14:paraId="7EA41770" w14:textId="77777777" w:rsidR="00F57F80" w:rsidRDefault="00F57F80" w:rsidP="00F57F80">
      <w:pPr>
        <w:spacing w:after="0"/>
        <w:rPr>
          <w:rFonts w:ascii="Times New Roman" w:hAnsi="Times New Roman"/>
        </w:rPr>
      </w:pPr>
      <w:r>
        <w:rPr>
          <w:rFonts w:ascii="Times New Roman" w:hAnsi="Times New Roman"/>
        </w:rPr>
        <w:t xml:space="preserve">Fig. 2. </w:t>
      </w:r>
      <w:r w:rsidRPr="00813C49">
        <w:rPr>
          <w:rFonts w:ascii="Times New Roman" w:hAnsi="Times New Roman"/>
        </w:rPr>
        <w:t>Isadora Duncan in</w:t>
      </w:r>
      <w:r>
        <w:rPr>
          <w:rFonts w:ascii="Times New Roman" w:hAnsi="Times New Roman"/>
        </w:rPr>
        <w:t xml:space="preserve"> </w:t>
      </w:r>
      <w:r w:rsidRPr="00813C49">
        <w:rPr>
          <w:rFonts w:ascii="Times New Roman" w:hAnsi="Times New Roman"/>
          <w:i/>
          <w:iCs/>
        </w:rPr>
        <w:t xml:space="preserve">Marseillaise </w:t>
      </w:r>
      <w:r w:rsidRPr="00813C49">
        <w:rPr>
          <w:rFonts w:ascii="Times New Roman" w:hAnsi="Times New Roman"/>
        </w:rPr>
        <w:t>by Arnold</w:t>
      </w:r>
      <w:r>
        <w:rPr>
          <w:rFonts w:ascii="Times New Roman" w:hAnsi="Times New Roman"/>
        </w:rPr>
        <w:t xml:space="preserve"> </w:t>
      </w:r>
      <w:proofErr w:type="spellStart"/>
      <w:r w:rsidRPr="00813C49">
        <w:rPr>
          <w:rFonts w:ascii="Times New Roman" w:hAnsi="Times New Roman"/>
        </w:rPr>
        <w:t>Genthe</w:t>
      </w:r>
      <w:proofErr w:type="spellEnd"/>
      <w:r w:rsidRPr="00813C49">
        <w:rPr>
          <w:rFonts w:ascii="Times New Roman" w:hAnsi="Times New Roman"/>
        </w:rPr>
        <w:t xml:space="preserve"> (1915–1918).</w:t>
      </w:r>
      <w:r>
        <w:rPr>
          <w:rFonts w:ascii="Times New Roman" w:hAnsi="Times New Roman"/>
        </w:rPr>
        <w:t xml:space="preserve"> </w:t>
      </w:r>
      <w:r w:rsidRPr="00813C49">
        <w:rPr>
          <w:rFonts w:ascii="Times New Roman" w:hAnsi="Times New Roman"/>
        </w:rPr>
        <w:t>Courtesy of the Jerome</w:t>
      </w:r>
      <w:r>
        <w:rPr>
          <w:rFonts w:ascii="Times New Roman" w:hAnsi="Times New Roman"/>
        </w:rPr>
        <w:t xml:space="preserve"> </w:t>
      </w:r>
      <w:r w:rsidRPr="00813C49">
        <w:rPr>
          <w:rFonts w:ascii="Times New Roman" w:hAnsi="Times New Roman"/>
        </w:rPr>
        <w:t>Robbins Dance Division,</w:t>
      </w:r>
      <w:r>
        <w:rPr>
          <w:rFonts w:ascii="Times New Roman" w:hAnsi="Times New Roman"/>
        </w:rPr>
        <w:t xml:space="preserve"> </w:t>
      </w:r>
      <w:r w:rsidRPr="00813C49">
        <w:rPr>
          <w:rFonts w:ascii="Times New Roman" w:hAnsi="Times New Roman"/>
        </w:rPr>
        <w:t>The New York Public</w:t>
      </w:r>
      <w:r>
        <w:rPr>
          <w:rFonts w:ascii="Times New Roman" w:hAnsi="Times New Roman"/>
        </w:rPr>
        <w:t xml:space="preserve"> </w:t>
      </w:r>
      <w:r w:rsidRPr="00813C49">
        <w:rPr>
          <w:rFonts w:ascii="Times New Roman" w:hAnsi="Times New Roman"/>
        </w:rPr>
        <w:t>Library for the Performing</w:t>
      </w:r>
      <w:r>
        <w:rPr>
          <w:rFonts w:ascii="Times New Roman" w:hAnsi="Times New Roman"/>
        </w:rPr>
        <w:t xml:space="preserve"> </w:t>
      </w:r>
      <w:r w:rsidRPr="00813C49">
        <w:rPr>
          <w:rFonts w:ascii="Times New Roman" w:hAnsi="Times New Roman"/>
        </w:rPr>
        <w:t>Arts, Astor, Lenox, and</w:t>
      </w:r>
      <w:r>
        <w:rPr>
          <w:rFonts w:ascii="Times New Roman" w:hAnsi="Times New Roman"/>
        </w:rPr>
        <w:t xml:space="preserve"> </w:t>
      </w:r>
      <w:r w:rsidRPr="00813C49">
        <w:rPr>
          <w:rFonts w:ascii="Times New Roman" w:hAnsi="Times New Roman"/>
        </w:rPr>
        <w:t>Tilden Foundations.</w:t>
      </w:r>
    </w:p>
    <w:p w14:paraId="78240FCE" w14:textId="77777777" w:rsidR="00F57F80" w:rsidRDefault="00F57F80" w:rsidP="00683EFC">
      <w:pPr>
        <w:spacing w:after="0"/>
        <w:rPr>
          <w:rFonts w:ascii="Times New Roman" w:hAnsi="Times New Roman"/>
        </w:rPr>
      </w:pPr>
    </w:p>
    <w:p w14:paraId="010C76C8" w14:textId="22970940" w:rsidR="003D0FF7" w:rsidRDefault="003D0FF7" w:rsidP="003D0FF7">
      <w:pPr>
        <w:rPr>
          <w:ins w:id="0" w:author="Laura Dosky" w:date="2014-11-22T21:32:00Z"/>
          <w:rFonts w:ascii="Times New Roman" w:hAnsi="Times New Roman"/>
        </w:rPr>
      </w:pPr>
      <w:r>
        <w:rPr>
          <w:rFonts w:ascii="Times New Roman" w:hAnsi="Times New Roman"/>
        </w:rPr>
        <w:t>Fig. 3. ‘</w:t>
      </w:r>
      <w:r w:rsidRPr="003C21FF">
        <w:rPr>
          <w:rFonts w:ascii="Times New Roman" w:hAnsi="Times New Roman"/>
        </w:rPr>
        <w:t>Isadora Duncan in the</w:t>
      </w:r>
      <w:r>
        <w:rPr>
          <w:rFonts w:ascii="Times New Roman" w:hAnsi="Times New Roman"/>
        </w:rPr>
        <w:t xml:space="preserve"> </w:t>
      </w:r>
      <w:r w:rsidRPr="003C21FF">
        <w:rPr>
          <w:rFonts w:ascii="Times New Roman" w:hAnsi="Times New Roman"/>
          <w:i/>
          <w:iCs/>
        </w:rPr>
        <w:t xml:space="preserve">Marche </w:t>
      </w:r>
      <w:proofErr w:type="spellStart"/>
      <w:r w:rsidRPr="003C21FF">
        <w:rPr>
          <w:rFonts w:ascii="Times New Roman" w:hAnsi="Times New Roman"/>
          <w:i/>
          <w:iCs/>
        </w:rPr>
        <w:t>Militaire</w:t>
      </w:r>
      <w:proofErr w:type="spellEnd"/>
      <w:r>
        <w:rPr>
          <w:rFonts w:ascii="Times New Roman" w:hAnsi="Times New Roman"/>
        </w:rPr>
        <w:t>’</w:t>
      </w:r>
      <w:r w:rsidRPr="003C21FF">
        <w:rPr>
          <w:rFonts w:ascii="Times New Roman" w:hAnsi="Times New Roman"/>
        </w:rPr>
        <w:t xml:space="preserve"> by John</w:t>
      </w:r>
      <w:r>
        <w:rPr>
          <w:rFonts w:ascii="Times New Roman" w:hAnsi="Times New Roman"/>
        </w:rPr>
        <w:t xml:space="preserve"> </w:t>
      </w:r>
      <w:r w:rsidRPr="003C21FF">
        <w:rPr>
          <w:rFonts w:ascii="Times New Roman" w:hAnsi="Times New Roman"/>
        </w:rPr>
        <w:t xml:space="preserve">Sloan. </w:t>
      </w:r>
      <w:proofErr w:type="gramStart"/>
      <w:r w:rsidRPr="003C21FF">
        <w:rPr>
          <w:rFonts w:ascii="Times New Roman" w:hAnsi="Times New Roman"/>
        </w:rPr>
        <w:t xml:space="preserve">From the </w:t>
      </w:r>
      <w:r w:rsidRPr="003C21FF">
        <w:rPr>
          <w:rFonts w:ascii="Times New Roman" w:hAnsi="Times New Roman"/>
          <w:i/>
          <w:iCs/>
        </w:rPr>
        <w:t>Masses</w:t>
      </w:r>
      <w:r>
        <w:rPr>
          <w:rFonts w:ascii="Times New Roman" w:hAnsi="Times New Roman"/>
        </w:rPr>
        <w:t xml:space="preserve"> </w:t>
      </w:r>
      <w:r w:rsidRPr="003C21FF">
        <w:rPr>
          <w:rFonts w:ascii="Times New Roman" w:hAnsi="Times New Roman"/>
        </w:rPr>
        <w:t>(May 1915).</w:t>
      </w:r>
      <w:proofErr w:type="gramEnd"/>
      <w:r w:rsidRPr="003C21FF">
        <w:rPr>
          <w:rFonts w:ascii="Times New Roman" w:hAnsi="Times New Roman"/>
        </w:rPr>
        <w:t xml:space="preserve"> </w:t>
      </w:r>
      <w:proofErr w:type="gramStart"/>
      <w:r w:rsidRPr="003C21FF">
        <w:rPr>
          <w:rFonts w:ascii="Times New Roman" w:hAnsi="Times New Roman"/>
        </w:rPr>
        <w:t>© 2010</w:t>
      </w:r>
      <w:r>
        <w:rPr>
          <w:rFonts w:ascii="Times New Roman" w:hAnsi="Times New Roman"/>
        </w:rPr>
        <w:t xml:space="preserve"> </w:t>
      </w:r>
      <w:r w:rsidRPr="003C21FF">
        <w:rPr>
          <w:rFonts w:ascii="Times New Roman" w:hAnsi="Times New Roman"/>
        </w:rPr>
        <w:t>Delaware Art Museum/Artists Rights Society</w:t>
      </w:r>
      <w:r>
        <w:rPr>
          <w:rFonts w:ascii="Times New Roman" w:hAnsi="Times New Roman"/>
        </w:rPr>
        <w:t xml:space="preserve"> </w:t>
      </w:r>
      <w:r w:rsidRPr="003C21FF">
        <w:rPr>
          <w:rFonts w:ascii="Times New Roman" w:hAnsi="Times New Roman"/>
        </w:rPr>
        <w:t>(ARS), New York.</w:t>
      </w:r>
      <w:proofErr w:type="gramEnd"/>
      <w:r w:rsidRPr="003C21FF">
        <w:rPr>
          <w:rFonts w:ascii="Times New Roman" w:hAnsi="Times New Roman"/>
        </w:rPr>
        <w:t xml:space="preserve"> </w:t>
      </w:r>
      <w:proofErr w:type="gramStart"/>
      <w:r w:rsidRPr="003C21FF">
        <w:rPr>
          <w:rFonts w:ascii="Times New Roman" w:hAnsi="Times New Roman"/>
        </w:rPr>
        <w:t>Photo</w:t>
      </w:r>
      <w:r>
        <w:rPr>
          <w:rFonts w:ascii="Times New Roman" w:hAnsi="Times New Roman"/>
        </w:rPr>
        <w:t xml:space="preserve"> </w:t>
      </w:r>
      <w:r w:rsidRPr="003C21FF">
        <w:rPr>
          <w:rFonts w:ascii="Times New Roman" w:hAnsi="Times New Roman"/>
        </w:rPr>
        <w:t>courtesy of the Library of</w:t>
      </w:r>
      <w:r>
        <w:rPr>
          <w:rFonts w:ascii="Times New Roman" w:hAnsi="Times New Roman"/>
        </w:rPr>
        <w:t xml:space="preserve"> </w:t>
      </w:r>
      <w:r w:rsidRPr="003C21FF">
        <w:rPr>
          <w:rFonts w:ascii="Times New Roman" w:hAnsi="Times New Roman"/>
        </w:rPr>
        <w:t>Congress.</w:t>
      </w:r>
      <w:proofErr w:type="gramEnd"/>
    </w:p>
    <w:p w14:paraId="7B0F2212" w14:textId="77777777" w:rsidR="001B06E8" w:rsidRDefault="001B06E8" w:rsidP="003D0FF7">
      <w:pPr>
        <w:rPr>
          <w:ins w:id="1" w:author="Laura Dosky" w:date="2014-11-22T21:32:00Z"/>
          <w:rFonts w:ascii="Times New Roman" w:hAnsi="Times New Roman"/>
        </w:rPr>
      </w:pPr>
    </w:p>
    <w:p w14:paraId="1F7E4EC0" w14:textId="77777777" w:rsidR="001B06E8" w:rsidRDefault="001B06E8" w:rsidP="001B06E8">
      <w:pPr>
        <w:spacing w:after="0"/>
        <w:rPr>
          <w:rFonts w:ascii="Times New Roman" w:hAnsi="Times New Roman"/>
          <w:b/>
        </w:rPr>
      </w:pPr>
      <w:r>
        <w:rPr>
          <w:rFonts w:ascii="Times New Roman" w:hAnsi="Times New Roman"/>
          <w:b/>
        </w:rPr>
        <w:t>Figures</w:t>
      </w:r>
    </w:p>
    <w:p w14:paraId="4B9FF0B8" w14:textId="77777777" w:rsidR="001B06E8" w:rsidRPr="003C21FF" w:rsidRDefault="001B06E8" w:rsidP="001B06E8">
      <w:pPr>
        <w:spacing w:after="0"/>
        <w:rPr>
          <w:rFonts w:ascii="Times New Roman" w:hAnsi="Times New Roman"/>
          <w:b/>
        </w:rPr>
      </w:pPr>
    </w:p>
    <w:p w14:paraId="51E29BEF" w14:textId="77777777" w:rsidR="001B06E8" w:rsidRPr="00CF4EC9" w:rsidRDefault="001B06E8" w:rsidP="001B06E8">
      <w:pPr>
        <w:spacing w:after="0"/>
        <w:rPr>
          <w:rFonts w:ascii="Times New Roman" w:hAnsi="Times New Roman"/>
        </w:rPr>
      </w:pPr>
      <w:r>
        <w:rPr>
          <w:rFonts w:ascii="Times New Roman" w:hAnsi="Times New Roman"/>
        </w:rPr>
        <w:t xml:space="preserve">Fig. 1. </w:t>
      </w:r>
      <w:r w:rsidRPr="00CF4EC9">
        <w:rPr>
          <w:rFonts w:ascii="Times New Roman" w:hAnsi="Times New Roman"/>
        </w:rPr>
        <w:t>Isadora Duncan, by Paul Berger (1908). Irma Duncan Collection. Courtesy of the</w:t>
      </w:r>
    </w:p>
    <w:p w14:paraId="7D84F889" w14:textId="77777777" w:rsidR="001B06E8" w:rsidRPr="00CF4EC9" w:rsidRDefault="001B06E8" w:rsidP="001B06E8">
      <w:pPr>
        <w:spacing w:after="0"/>
        <w:rPr>
          <w:rFonts w:ascii="Times New Roman" w:hAnsi="Times New Roman"/>
        </w:rPr>
      </w:pPr>
      <w:r w:rsidRPr="00CF4EC9">
        <w:rPr>
          <w:rFonts w:ascii="Times New Roman" w:hAnsi="Times New Roman"/>
        </w:rPr>
        <w:t>Jerome Robbins Dance Division, The New York Public Library for the Performing Arts,</w:t>
      </w:r>
    </w:p>
    <w:p w14:paraId="713FA25E" w14:textId="77777777" w:rsidR="001B06E8" w:rsidRDefault="001B06E8" w:rsidP="001B06E8">
      <w:pPr>
        <w:spacing w:after="0"/>
        <w:rPr>
          <w:rFonts w:ascii="Times New Roman" w:hAnsi="Times New Roman"/>
        </w:rPr>
      </w:pPr>
      <w:r w:rsidRPr="00CF4EC9">
        <w:rPr>
          <w:rFonts w:ascii="Times New Roman" w:hAnsi="Times New Roman"/>
        </w:rPr>
        <w:t>Astor, Lenox and Tilden Foundations.</w:t>
      </w:r>
      <w:r>
        <w:rPr>
          <w:rFonts w:ascii="Times New Roman" w:hAnsi="Times New Roman"/>
        </w:rPr>
        <w:t xml:space="preserve"> </w:t>
      </w:r>
    </w:p>
    <w:p w14:paraId="3144E111" w14:textId="77777777" w:rsidR="001B06E8" w:rsidRDefault="001B06E8" w:rsidP="001B06E8"/>
    <w:p w14:paraId="3A7B18D3" w14:textId="77777777" w:rsidR="001B06E8" w:rsidRDefault="001B06E8" w:rsidP="001B06E8">
      <w:r>
        <w:rPr>
          <w:noProof/>
        </w:rPr>
        <w:lastRenderedPageBreak/>
        <w:drawing>
          <wp:inline distT="0" distB="0" distL="0" distR="0" wp14:anchorId="08D51305" wp14:editId="7147690D">
            <wp:extent cx="3754531" cy="5943600"/>
            <wp:effectExtent l="25400" t="0" r="466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757887" cy="5948913"/>
                    </a:xfrm>
                    <a:prstGeom prst="rect">
                      <a:avLst/>
                    </a:prstGeom>
                    <a:noFill/>
                    <a:ln w="9525">
                      <a:noFill/>
                      <a:miter lim="800000"/>
                      <a:headEnd/>
                      <a:tailEnd/>
                    </a:ln>
                  </pic:spPr>
                </pic:pic>
              </a:graphicData>
            </a:graphic>
          </wp:inline>
        </w:drawing>
      </w:r>
    </w:p>
    <w:p w14:paraId="1F7433B7" w14:textId="77777777" w:rsidR="001B06E8" w:rsidRDefault="001B06E8" w:rsidP="001B06E8"/>
    <w:p w14:paraId="47F0BDE2" w14:textId="77777777" w:rsidR="001B06E8" w:rsidRDefault="001B06E8" w:rsidP="001B06E8"/>
    <w:p w14:paraId="79B16F19" w14:textId="77777777" w:rsidR="001B06E8" w:rsidRDefault="001B06E8" w:rsidP="001B06E8">
      <w:pPr>
        <w:spacing w:after="0"/>
        <w:rPr>
          <w:rFonts w:ascii="Times New Roman" w:hAnsi="Times New Roman"/>
        </w:rPr>
      </w:pPr>
      <w:r>
        <w:rPr>
          <w:rFonts w:ascii="Times New Roman" w:hAnsi="Times New Roman"/>
        </w:rPr>
        <w:t xml:space="preserve">Fig. 2. </w:t>
      </w:r>
      <w:r w:rsidRPr="00813C49">
        <w:rPr>
          <w:rFonts w:ascii="Times New Roman" w:hAnsi="Times New Roman"/>
        </w:rPr>
        <w:t>Isadora Duncan in</w:t>
      </w:r>
      <w:r>
        <w:rPr>
          <w:rFonts w:ascii="Times New Roman" w:hAnsi="Times New Roman"/>
        </w:rPr>
        <w:t xml:space="preserve"> </w:t>
      </w:r>
      <w:r w:rsidRPr="00813C49">
        <w:rPr>
          <w:rFonts w:ascii="Times New Roman" w:hAnsi="Times New Roman"/>
          <w:i/>
          <w:iCs/>
        </w:rPr>
        <w:t xml:space="preserve">Marseillaise </w:t>
      </w:r>
      <w:r w:rsidRPr="00813C49">
        <w:rPr>
          <w:rFonts w:ascii="Times New Roman" w:hAnsi="Times New Roman"/>
        </w:rPr>
        <w:t>by Arnold</w:t>
      </w:r>
      <w:r>
        <w:rPr>
          <w:rFonts w:ascii="Times New Roman" w:hAnsi="Times New Roman"/>
        </w:rPr>
        <w:t xml:space="preserve"> </w:t>
      </w:r>
      <w:proofErr w:type="spellStart"/>
      <w:r w:rsidRPr="00813C49">
        <w:rPr>
          <w:rFonts w:ascii="Times New Roman" w:hAnsi="Times New Roman"/>
        </w:rPr>
        <w:t>Genthe</w:t>
      </w:r>
      <w:proofErr w:type="spellEnd"/>
      <w:r w:rsidRPr="00813C49">
        <w:rPr>
          <w:rFonts w:ascii="Times New Roman" w:hAnsi="Times New Roman"/>
        </w:rPr>
        <w:t xml:space="preserve"> (1915–1918).</w:t>
      </w:r>
      <w:r>
        <w:rPr>
          <w:rFonts w:ascii="Times New Roman" w:hAnsi="Times New Roman"/>
        </w:rPr>
        <w:t xml:space="preserve"> </w:t>
      </w:r>
      <w:r w:rsidRPr="00813C49">
        <w:rPr>
          <w:rFonts w:ascii="Times New Roman" w:hAnsi="Times New Roman"/>
        </w:rPr>
        <w:t>Courtesy of the Jerome</w:t>
      </w:r>
      <w:r>
        <w:rPr>
          <w:rFonts w:ascii="Times New Roman" w:hAnsi="Times New Roman"/>
        </w:rPr>
        <w:t xml:space="preserve"> </w:t>
      </w:r>
      <w:r w:rsidRPr="00813C49">
        <w:rPr>
          <w:rFonts w:ascii="Times New Roman" w:hAnsi="Times New Roman"/>
        </w:rPr>
        <w:t>Robbins Dance Division,</w:t>
      </w:r>
      <w:r>
        <w:rPr>
          <w:rFonts w:ascii="Times New Roman" w:hAnsi="Times New Roman"/>
        </w:rPr>
        <w:t xml:space="preserve"> </w:t>
      </w:r>
      <w:r w:rsidRPr="00813C49">
        <w:rPr>
          <w:rFonts w:ascii="Times New Roman" w:hAnsi="Times New Roman"/>
        </w:rPr>
        <w:t>The New York Public</w:t>
      </w:r>
      <w:r>
        <w:rPr>
          <w:rFonts w:ascii="Times New Roman" w:hAnsi="Times New Roman"/>
        </w:rPr>
        <w:t xml:space="preserve"> </w:t>
      </w:r>
      <w:r w:rsidRPr="00813C49">
        <w:rPr>
          <w:rFonts w:ascii="Times New Roman" w:hAnsi="Times New Roman"/>
        </w:rPr>
        <w:t>Library for the Performing</w:t>
      </w:r>
      <w:r>
        <w:rPr>
          <w:rFonts w:ascii="Times New Roman" w:hAnsi="Times New Roman"/>
        </w:rPr>
        <w:t xml:space="preserve"> </w:t>
      </w:r>
      <w:r w:rsidRPr="00813C49">
        <w:rPr>
          <w:rFonts w:ascii="Times New Roman" w:hAnsi="Times New Roman"/>
        </w:rPr>
        <w:t>Arts, Astor, Lenox, and</w:t>
      </w:r>
      <w:r>
        <w:rPr>
          <w:rFonts w:ascii="Times New Roman" w:hAnsi="Times New Roman"/>
        </w:rPr>
        <w:t xml:space="preserve"> </w:t>
      </w:r>
      <w:r w:rsidRPr="00813C49">
        <w:rPr>
          <w:rFonts w:ascii="Times New Roman" w:hAnsi="Times New Roman"/>
        </w:rPr>
        <w:t>Tilden Foundations.</w:t>
      </w:r>
    </w:p>
    <w:p w14:paraId="270016C8" w14:textId="77777777" w:rsidR="001B06E8" w:rsidRDefault="001B06E8" w:rsidP="001B06E8"/>
    <w:p w14:paraId="4976C482" w14:textId="77777777" w:rsidR="001B06E8" w:rsidRDefault="001B06E8" w:rsidP="001B06E8">
      <w:r>
        <w:rPr>
          <w:noProof/>
        </w:rPr>
        <w:lastRenderedPageBreak/>
        <w:drawing>
          <wp:inline distT="0" distB="0" distL="0" distR="0" wp14:anchorId="5B960770" wp14:editId="25A84D4C">
            <wp:extent cx="4192978" cy="5483945"/>
            <wp:effectExtent l="2540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194930" cy="5486498"/>
                    </a:xfrm>
                    <a:prstGeom prst="rect">
                      <a:avLst/>
                    </a:prstGeom>
                    <a:noFill/>
                    <a:ln w="9525">
                      <a:noFill/>
                      <a:miter lim="800000"/>
                      <a:headEnd/>
                      <a:tailEnd/>
                    </a:ln>
                  </pic:spPr>
                </pic:pic>
              </a:graphicData>
            </a:graphic>
          </wp:inline>
        </w:drawing>
      </w:r>
    </w:p>
    <w:p w14:paraId="6C5D7E80" w14:textId="77777777" w:rsidR="001B06E8" w:rsidRDefault="001B06E8" w:rsidP="001B06E8"/>
    <w:p w14:paraId="59CAD515" w14:textId="77777777" w:rsidR="001B06E8" w:rsidRDefault="001B06E8" w:rsidP="001B06E8"/>
    <w:p w14:paraId="555D65B6" w14:textId="77777777" w:rsidR="001B06E8" w:rsidRDefault="001B06E8" w:rsidP="001B06E8"/>
    <w:p w14:paraId="7B13E436" w14:textId="77777777" w:rsidR="001B06E8" w:rsidRDefault="001B06E8" w:rsidP="001B06E8"/>
    <w:p w14:paraId="4526D770" w14:textId="77777777" w:rsidR="001B06E8" w:rsidRDefault="001B06E8" w:rsidP="001B06E8">
      <w:pPr>
        <w:spacing w:after="0"/>
        <w:rPr>
          <w:rFonts w:ascii="Times New Roman" w:hAnsi="Times New Roman"/>
        </w:rPr>
      </w:pPr>
    </w:p>
    <w:p w14:paraId="46B16D36" w14:textId="77777777" w:rsidR="001B06E8" w:rsidRDefault="001B06E8" w:rsidP="001B06E8">
      <w:pPr>
        <w:rPr>
          <w:rFonts w:ascii="Times New Roman" w:hAnsi="Times New Roman"/>
        </w:rPr>
      </w:pPr>
    </w:p>
    <w:p w14:paraId="1FB77F5E" w14:textId="77777777" w:rsidR="001B06E8" w:rsidRDefault="001B06E8" w:rsidP="001B06E8">
      <w:pPr>
        <w:rPr>
          <w:rFonts w:ascii="Times New Roman" w:hAnsi="Times New Roman"/>
        </w:rPr>
      </w:pPr>
    </w:p>
    <w:p w14:paraId="5D9E0F51" w14:textId="77777777" w:rsidR="001B06E8" w:rsidRDefault="001B06E8" w:rsidP="001B06E8">
      <w:pPr>
        <w:rPr>
          <w:rFonts w:ascii="Times New Roman" w:hAnsi="Times New Roman"/>
        </w:rPr>
      </w:pPr>
    </w:p>
    <w:p w14:paraId="13BE6BEC" w14:textId="77777777" w:rsidR="001B06E8" w:rsidRDefault="001B06E8" w:rsidP="001B06E8">
      <w:pPr>
        <w:rPr>
          <w:rFonts w:ascii="Times New Roman" w:hAnsi="Times New Roman"/>
        </w:rPr>
      </w:pPr>
    </w:p>
    <w:p w14:paraId="0B3EF9E1" w14:textId="77777777" w:rsidR="001B06E8" w:rsidRDefault="001B06E8" w:rsidP="001B06E8">
      <w:pPr>
        <w:rPr>
          <w:rFonts w:ascii="Times New Roman" w:hAnsi="Times New Roman"/>
        </w:rPr>
      </w:pPr>
    </w:p>
    <w:p w14:paraId="0A04E89C" w14:textId="77777777" w:rsidR="001B06E8" w:rsidRDefault="001B06E8" w:rsidP="001B06E8">
      <w:pPr>
        <w:rPr>
          <w:rFonts w:ascii="Times New Roman" w:hAnsi="Times New Roman"/>
        </w:rPr>
      </w:pPr>
    </w:p>
    <w:p w14:paraId="795C612A" w14:textId="77777777" w:rsidR="001B06E8" w:rsidRDefault="001B06E8" w:rsidP="001B06E8">
      <w:pPr>
        <w:rPr>
          <w:rFonts w:ascii="Times New Roman" w:hAnsi="Times New Roman"/>
        </w:rPr>
      </w:pPr>
    </w:p>
    <w:p w14:paraId="7E23CC36" w14:textId="77777777" w:rsidR="001B06E8" w:rsidRDefault="001B06E8" w:rsidP="001B06E8">
      <w:pPr>
        <w:rPr>
          <w:rFonts w:ascii="Times New Roman" w:hAnsi="Times New Roman"/>
        </w:rPr>
      </w:pPr>
      <w:bookmarkStart w:id="2" w:name="_GoBack"/>
      <w:bookmarkEnd w:id="2"/>
      <w:r>
        <w:rPr>
          <w:rFonts w:ascii="Times New Roman" w:hAnsi="Times New Roman"/>
          <w:noProof/>
        </w:rPr>
        <w:drawing>
          <wp:anchor distT="0" distB="0" distL="0" distR="0" simplePos="0" relativeHeight="251659264" behindDoc="0" locked="0" layoutInCell="1" allowOverlap="1" wp14:anchorId="44AA2EE1" wp14:editId="4FD55883">
            <wp:simplePos x="0" y="0"/>
            <wp:positionH relativeFrom="page">
              <wp:posOffset>1600200</wp:posOffset>
            </wp:positionH>
            <wp:positionV relativeFrom="page">
              <wp:posOffset>1143000</wp:posOffset>
            </wp:positionV>
            <wp:extent cx="5407025" cy="6629400"/>
            <wp:effectExtent l="0" t="0" r="3175" b="0"/>
            <wp:wrapTight wrapText="bothSides">
              <wp:wrapPolygon edited="0">
                <wp:start x="0" y="0"/>
                <wp:lineTo x="0" y="21517"/>
                <wp:lineTo x="21511" y="21517"/>
                <wp:lineTo x="2151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407025" cy="6629400"/>
                    </a:xfrm>
                    <a:prstGeom prst="rect">
                      <a:avLst/>
                    </a:prstGeom>
                    <a:noFill/>
                    <a:ln w="9525">
                      <a:noFill/>
                      <a:miter lim="800000"/>
                      <a:headEnd/>
                      <a:tailEnd/>
                    </a:ln>
                  </pic:spPr>
                </pic:pic>
              </a:graphicData>
            </a:graphic>
          </wp:anchor>
        </w:drawing>
      </w:r>
      <w:r w:rsidRPr="009A56BE">
        <w:rPr>
          <w:rFonts w:ascii="Times New Roman" w:hAnsi="Times New Roman"/>
        </w:rPr>
        <w:t xml:space="preserve">Fig </w:t>
      </w:r>
      <w:r>
        <w:rPr>
          <w:rFonts w:ascii="Times New Roman" w:hAnsi="Times New Roman"/>
        </w:rPr>
        <w:t xml:space="preserve">3. </w:t>
      </w:r>
      <w:r w:rsidRPr="003C21FF">
        <w:rPr>
          <w:rFonts w:ascii="Times New Roman" w:hAnsi="Times New Roman"/>
        </w:rPr>
        <w:t>“Isadora Duncan in the</w:t>
      </w:r>
      <w:r>
        <w:rPr>
          <w:rFonts w:ascii="Times New Roman" w:hAnsi="Times New Roman"/>
        </w:rPr>
        <w:t xml:space="preserve"> </w:t>
      </w:r>
      <w:r w:rsidRPr="003C21FF">
        <w:rPr>
          <w:rFonts w:ascii="Times New Roman" w:hAnsi="Times New Roman"/>
          <w:i/>
          <w:iCs/>
        </w:rPr>
        <w:t xml:space="preserve">Marche </w:t>
      </w:r>
      <w:proofErr w:type="spellStart"/>
      <w:r w:rsidRPr="003C21FF">
        <w:rPr>
          <w:rFonts w:ascii="Times New Roman" w:hAnsi="Times New Roman"/>
          <w:i/>
          <w:iCs/>
        </w:rPr>
        <w:t>Militaire</w:t>
      </w:r>
      <w:proofErr w:type="spellEnd"/>
      <w:r w:rsidRPr="003C21FF">
        <w:rPr>
          <w:rFonts w:ascii="Times New Roman" w:hAnsi="Times New Roman"/>
        </w:rPr>
        <w:t>” by John</w:t>
      </w:r>
      <w:r>
        <w:rPr>
          <w:rFonts w:ascii="Times New Roman" w:hAnsi="Times New Roman"/>
        </w:rPr>
        <w:t xml:space="preserve"> </w:t>
      </w:r>
      <w:r w:rsidRPr="003C21FF">
        <w:rPr>
          <w:rFonts w:ascii="Times New Roman" w:hAnsi="Times New Roman"/>
        </w:rPr>
        <w:t xml:space="preserve">Sloan. </w:t>
      </w:r>
      <w:proofErr w:type="gramStart"/>
      <w:r w:rsidRPr="003C21FF">
        <w:rPr>
          <w:rFonts w:ascii="Times New Roman" w:hAnsi="Times New Roman"/>
        </w:rPr>
        <w:t xml:space="preserve">From the </w:t>
      </w:r>
      <w:r w:rsidRPr="003C21FF">
        <w:rPr>
          <w:rFonts w:ascii="Times New Roman" w:hAnsi="Times New Roman"/>
          <w:i/>
          <w:iCs/>
        </w:rPr>
        <w:t>Masses</w:t>
      </w:r>
      <w:r>
        <w:rPr>
          <w:rFonts w:ascii="Times New Roman" w:hAnsi="Times New Roman"/>
        </w:rPr>
        <w:t xml:space="preserve"> </w:t>
      </w:r>
      <w:r w:rsidRPr="003C21FF">
        <w:rPr>
          <w:rFonts w:ascii="Times New Roman" w:hAnsi="Times New Roman"/>
        </w:rPr>
        <w:t>(May 1915).</w:t>
      </w:r>
      <w:proofErr w:type="gramEnd"/>
      <w:r w:rsidRPr="003C21FF">
        <w:rPr>
          <w:rFonts w:ascii="Times New Roman" w:hAnsi="Times New Roman"/>
        </w:rPr>
        <w:t xml:space="preserve"> </w:t>
      </w:r>
      <w:proofErr w:type="gramStart"/>
      <w:r w:rsidRPr="003C21FF">
        <w:rPr>
          <w:rFonts w:ascii="Times New Roman" w:hAnsi="Times New Roman"/>
        </w:rPr>
        <w:t>© 2010</w:t>
      </w:r>
      <w:r>
        <w:rPr>
          <w:rFonts w:ascii="Times New Roman" w:hAnsi="Times New Roman"/>
        </w:rPr>
        <w:t xml:space="preserve"> </w:t>
      </w:r>
      <w:r w:rsidRPr="003C21FF">
        <w:rPr>
          <w:rFonts w:ascii="Times New Roman" w:hAnsi="Times New Roman"/>
        </w:rPr>
        <w:t>Delaware Art Museum/Artists Rights Society</w:t>
      </w:r>
      <w:r>
        <w:rPr>
          <w:rFonts w:ascii="Times New Roman" w:hAnsi="Times New Roman"/>
        </w:rPr>
        <w:t xml:space="preserve"> </w:t>
      </w:r>
      <w:r w:rsidRPr="003C21FF">
        <w:rPr>
          <w:rFonts w:ascii="Times New Roman" w:hAnsi="Times New Roman"/>
        </w:rPr>
        <w:t>(ARS), New York.</w:t>
      </w:r>
      <w:proofErr w:type="gramEnd"/>
      <w:r w:rsidRPr="003C21FF">
        <w:rPr>
          <w:rFonts w:ascii="Times New Roman" w:hAnsi="Times New Roman"/>
        </w:rPr>
        <w:t xml:space="preserve"> </w:t>
      </w:r>
      <w:proofErr w:type="gramStart"/>
      <w:r w:rsidRPr="003C21FF">
        <w:rPr>
          <w:rFonts w:ascii="Times New Roman" w:hAnsi="Times New Roman"/>
        </w:rPr>
        <w:t>Photo</w:t>
      </w:r>
      <w:r>
        <w:rPr>
          <w:rFonts w:ascii="Times New Roman" w:hAnsi="Times New Roman"/>
        </w:rPr>
        <w:t xml:space="preserve"> </w:t>
      </w:r>
      <w:r w:rsidRPr="003C21FF">
        <w:rPr>
          <w:rFonts w:ascii="Times New Roman" w:hAnsi="Times New Roman"/>
        </w:rPr>
        <w:t>courtesy of the Library of</w:t>
      </w:r>
      <w:r>
        <w:rPr>
          <w:rFonts w:ascii="Times New Roman" w:hAnsi="Times New Roman"/>
        </w:rPr>
        <w:t xml:space="preserve"> </w:t>
      </w:r>
      <w:r w:rsidRPr="003C21FF">
        <w:rPr>
          <w:rFonts w:ascii="Times New Roman" w:hAnsi="Times New Roman"/>
        </w:rPr>
        <w:t>Congress.</w:t>
      </w:r>
      <w:proofErr w:type="gramEnd"/>
    </w:p>
    <w:p w14:paraId="3E5E1C5E" w14:textId="77777777" w:rsidR="001B06E8" w:rsidRDefault="001B06E8" w:rsidP="001B06E8">
      <w:pPr>
        <w:rPr>
          <w:rFonts w:ascii="Times New Roman" w:hAnsi="Times New Roman"/>
        </w:rPr>
      </w:pPr>
    </w:p>
    <w:p w14:paraId="3B731997" w14:textId="77777777" w:rsidR="001B06E8" w:rsidRPr="009A56BE" w:rsidRDefault="001B06E8" w:rsidP="001B06E8">
      <w:pPr>
        <w:rPr>
          <w:rFonts w:ascii="Times New Roman" w:hAnsi="Times New Roman"/>
        </w:rPr>
      </w:pPr>
    </w:p>
    <w:p w14:paraId="49A98EB8" w14:textId="77777777" w:rsidR="001B06E8" w:rsidRDefault="001B06E8" w:rsidP="001B06E8"/>
    <w:p w14:paraId="0E9B069A" w14:textId="77777777" w:rsidR="001B06E8" w:rsidRDefault="001B06E8" w:rsidP="003D0FF7">
      <w:pPr>
        <w:rPr>
          <w:rFonts w:ascii="Times New Roman" w:hAnsi="Times New Roman"/>
        </w:rPr>
      </w:pPr>
    </w:p>
    <w:p w14:paraId="0F45BA65" w14:textId="77777777" w:rsidR="003D0FF7" w:rsidRDefault="003D0FF7" w:rsidP="00683EFC">
      <w:pPr>
        <w:spacing w:after="0"/>
        <w:rPr>
          <w:rFonts w:ascii="Times New Roman" w:hAnsi="Times New Roman"/>
        </w:rPr>
      </w:pPr>
    </w:p>
    <w:p w14:paraId="4776683C" w14:textId="77777777" w:rsidR="009A56BE" w:rsidRPr="00CA7E3D" w:rsidRDefault="009A56BE" w:rsidP="00683EFC">
      <w:pPr>
        <w:spacing w:after="0"/>
        <w:rPr>
          <w:rFonts w:ascii="Times New Roman" w:hAnsi="Times New Roman"/>
        </w:rPr>
      </w:pPr>
    </w:p>
    <w:sectPr w:rsidR="009A56BE" w:rsidRPr="00CA7E3D" w:rsidSect="00071B2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4EC"/>
    <w:rsid w:val="000053B3"/>
    <w:rsid w:val="00014637"/>
    <w:rsid w:val="00016B16"/>
    <w:rsid w:val="000403A3"/>
    <w:rsid w:val="000570CB"/>
    <w:rsid w:val="00071B2F"/>
    <w:rsid w:val="00095DCC"/>
    <w:rsid w:val="00096F0B"/>
    <w:rsid w:val="000C0C05"/>
    <w:rsid w:val="000E5472"/>
    <w:rsid w:val="00136D1D"/>
    <w:rsid w:val="00154B07"/>
    <w:rsid w:val="00166E41"/>
    <w:rsid w:val="00181DC4"/>
    <w:rsid w:val="001B06E8"/>
    <w:rsid w:val="001C5076"/>
    <w:rsid w:val="001E0170"/>
    <w:rsid w:val="002057B9"/>
    <w:rsid w:val="00211140"/>
    <w:rsid w:val="002134A3"/>
    <w:rsid w:val="00215791"/>
    <w:rsid w:val="00222DF3"/>
    <w:rsid w:val="00236347"/>
    <w:rsid w:val="002424C4"/>
    <w:rsid w:val="0025342A"/>
    <w:rsid w:val="00271CA1"/>
    <w:rsid w:val="00290070"/>
    <w:rsid w:val="002B22C0"/>
    <w:rsid w:val="002B626C"/>
    <w:rsid w:val="002C37B9"/>
    <w:rsid w:val="0030706C"/>
    <w:rsid w:val="00313131"/>
    <w:rsid w:val="00331E5F"/>
    <w:rsid w:val="00341103"/>
    <w:rsid w:val="00343588"/>
    <w:rsid w:val="0035042F"/>
    <w:rsid w:val="003C21FF"/>
    <w:rsid w:val="003C47D0"/>
    <w:rsid w:val="003D0FF7"/>
    <w:rsid w:val="003D2014"/>
    <w:rsid w:val="003F7FA5"/>
    <w:rsid w:val="004038ED"/>
    <w:rsid w:val="004169D3"/>
    <w:rsid w:val="00422F3D"/>
    <w:rsid w:val="00425C30"/>
    <w:rsid w:val="00442962"/>
    <w:rsid w:val="00445A9B"/>
    <w:rsid w:val="00446E15"/>
    <w:rsid w:val="0045589C"/>
    <w:rsid w:val="004B5B31"/>
    <w:rsid w:val="004D73DD"/>
    <w:rsid w:val="004F7026"/>
    <w:rsid w:val="00524903"/>
    <w:rsid w:val="00525BC2"/>
    <w:rsid w:val="005358A5"/>
    <w:rsid w:val="0054192F"/>
    <w:rsid w:val="005444C9"/>
    <w:rsid w:val="00545C93"/>
    <w:rsid w:val="00564019"/>
    <w:rsid w:val="00570957"/>
    <w:rsid w:val="0058546C"/>
    <w:rsid w:val="005D754E"/>
    <w:rsid w:val="005F2C2C"/>
    <w:rsid w:val="00627DD2"/>
    <w:rsid w:val="006364EC"/>
    <w:rsid w:val="00644CDC"/>
    <w:rsid w:val="006516E9"/>
    <w:rsid w:val="00654317"/>
    <w:rsid w:val="00683EFC"/>
    <w:rsid w:val="006931B2"/>
    <w:rsid w:val="006957CA"/>
    <w:rsid w:val="006A6F7A"/>
    <w:rsid w:val="006C60EA"/>
    <w:rsid w:val="006D0BA9"/>
    <w:rsid w:val="006E796C"/>
    <w:rsid w:val="006F044A"/>
    <w:rsid w:val="006F457B"/>
    <w:rsid w:val="006F631A"/>
    <w:rsid w:val="00730E4E"/>
    <w:rsid w:val="00733DEA"/>
    <w:rsid w:val="00762AB6"/>
    <w:rsid w:val="00764342"/>
    <w:rsid w:val="00773271"/>
    <w:rsid w:val="007B0862"/>
    <w:rsid w:val="007B4ACE"/>
    <w:rsid w:val="007C4563"/>
    <w:rsid w:val="007F34E2"/>
    <w:rsid w:val="00813C49"/>
    <w:rsid w:val="0085478B"/>
    <w:rsid w:val="00867339"/>
    <w:rsid w:val="008935F5"/>
    <w:rsid w:val="008C1646"/>
    <w:rsid w:val="00954AA2"/>
    <w:rsid w:val="00972E78"/>
    <w:rsid w:val="00992651"/>
    <w:rsid w:val="009A56BE"/>
    <w:rsid w:val="009B160D"/>
    <w:rsid w:val="009C21F9"/>
    <w:rsid w:val="00A15311"/>
    <w:rsid w:val="00A20D2D"/>
    <w:rsid w:val="00A27056"/>
    <w:rsid w:val="00A5454F"/>
    <w:rsid w:val="00A5671A"/>
    <w:rsid w:val="00A61DB3"/>
    <w:rsid w:val="00A7211F"/>
    <w:rsid w:val="00AC1FB4"/>
    <w:rsid w:val="00AD0B3C"/>
    <w:rsid w:val="00AF2287"/>
    <w:rsid w:val="00AF2CE1"/>
    <w:rsid w:val="00B41236"/>
    <w:rsid w:val="00B808BB"/>
    <w:rsid w:val="00B91D60"/>
    <w:rsid w:val="00BA4D3A"/>
    <w:rsid w:val="00BA6C19"/>
    <w:rsid w:val="00BB6836"/>
    <w:rsid w:val="00BE55C1"/>
    <w:rsid w:val="00C25F71"/>
    <w:rsid w:val="00C50B34"/>
    <w:rsid w:val="00C559CA"/>
    <w:rsid w:val="00C721A6"/>
    <w:rsid w:val="00C75AE1"/>
    <w:rsid w:val="00C929A7"/>
    <w:rsid w:val="00CB212B"/>
    <w:rsid w:val="00CE0190"/>
    <w:rsid w:val="00CF4EC9"/>
    <w:rsid w:val="00CF79E4"/>
    <w:rsid w:val="00D12467"/>
    <w:rsid w:val="00D25401"/>
    <w:rsid w:val="00D72E3E"/>
    <w:rsid w:val="00D92743"/>
    <w:rsid w:val="00D9734D"/>
    <w:rsid w:val="00DA31A8"/>
    <w:rsid w:val="00DB0A20"/>
    <w:rsid w:val="00DB0B8D"/>
    <w:rsid w:val="00DC4926"/>
    <w:rsid w:val="00DE402A"/>
    <w:rsid w:val="00DE71AF"/>
    <w:rsid w:val="00DF04D9"/>
    <w:rsid w:val="00DF6C16"/>
    <w:rsid w:val="00E31833"/>
    <w:rsid w:val="00E34342"/>
    <w:rsid w:val="00E44818"/>
    <w:rsid w:val="00E55DC3"/>
    <w:rsid w:val="00E8648B"/>
    <w:rsid w:val="00E92005"/>
    <w:rsid w:val="00EB75A7"/>
    <w:rsid w:val="00EE5AE1"/>
    <w:rsid w:val="00F21331"/>
    <w:rsid w:val="00F23FB6"/>
    <w:rsid w:val="00F52E9C"/>
    <w:rsid w:val="00F57D07"/>
    <w:rsid w:val="00F57F80"/>
    <w:rsid w:val="00F61BAC"/>
    <w:rsid w:val="00F638C4"/>
    <w:rsid w:val="00FC45D3"/>
    <w:rsid w:val="00FE3C1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25A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Spacing" w:qFormat="1"/>
    <w:lsdException w:name="List Paragraph" w:qFormat="1"/>
    <w:lsdException w:name="Quote" w:qFormat="1"/>
    <w:lsdException w:name="Intense Quote"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65ED"/>
    <w:pPr>
      <w:spacing w:after="20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rsid w:val="00E34342"/>
    <w:pPr>
      <w:spacing w:after="0"/>
    </w:pPr>
    <w:rPr>
      <w:rFonts w:ascii="Lucida Grande" w:hAnsi="Lucida Grande"/>
      <w:sz w:val="18"/>
      <w:szCs w:val="18"/>
    </w:rPr>
  </w:style>
  <w:style w:type="character" w:customStyle="1" w:styleId="BalloonTextChar">
    <w:name w:val="Balloon Text Char"/>
    <w:basedOn w:val="DefaultParagraphFont"/>
    <w:uiPriority w:val="99"/>
    <w:semiHidden/>
    <w:rsid w:val="003C72BF"/>
    <w:rPr>
      <w:rFonts w:ascii="Lucida Grande" w:hAnsi="Lucida Grande"/>
      <w:sz w:val="18"/>
      <w:szCs w:val="18"/>
    </w:rPr>
  </w:style>
  <w:style w:type="character" w:styleId="Hyperlink">
    <w:name w:val="Hyperlink"/>
    <w:basedOn w:val="DefaultParagraphFont"/>
    <w:rsid w:val="00DB0B8D"/>
    <w:rPr>
      <w:color w:val="0000FF"/>
      <w:u w:val="single"/>
    </w:rPr>
  </w:style>
  <w:style w:type="character" w:styleId="FollowedHyperlink">
    <w:name w:val="FollowedHyperlink"/>
    <w:basedOn w:val="DefaultParagraphFont"/>
    <w:rsid w:val="003F7FA5"/>
    <w:rPr>
      <w:color w:val="800080"/>
      <w:u w:val="single"/>
    </w:rPr>
  </w:style>
  <w:style w:type="character" w:customStyle="1" w:styleId="value">
    <w:name w:val="value"/>
    <w:basedOn w:val="DefaultParagraphFont"/>
    <w:rsid w:val="00F52E9C"/>
  </w:style>
  <w:style w:type="character" w:styleId="CommentReference">
    <w:name w:val="annotation reference"/>
    <w:basedOn w:val="DefaultParagraphFont"/>
    <w:rsid w:val="00E34342"/>
    <w:rPr>
      <w:sz w:val="18"/>
      <w:szCs w:val="18"/>
    </w:rPr>
  </w:style>
  <w:style w:type="paragraph" w:styleId="CommentText">
    <w:name w:val="annotation text"/>
    <w:basedOn w:val="Normal"/>
    <w:link w:val="CommentTextChar"/>
    <w:rsid w:val="00E34342"/>
  </w:style>
  <w:style w:type="character" w:customStyle="1" w:styleId="CommentTextChar">
    <w:name w:val="Comment Text Char"/>
    <w:basedOn w:val="DefaultParagraphFont"/>
    <w:link w:val="CommentText"/>
    <w:rsid w:val="00E34342"/>
    <w:rPr>
      <w:sz w:val="24"/>
      <w:szCs w:val="24"/>
    </w:rPr>
  </w:style>
  <w:style w:type="paragraph" w:styleId="CommentSubject">
    <w:name w:val="annotation subject"/>
    <w:basedOn w:val="CommentText"/>
    <w:next w:val="CommentText"/>
    <w:link w:val="CommentSubjectChar"/>
    <w:rsid w:val="00E34342"/>
    <w:rPr>
      <w:b/>
      <w:bCs/>
      <w:sz w:val="20"/>
      <w:szCs w:val="20"/>
    </w:rPr>
  </w:style>
  <w:style w:type="character" w:customStyle="1" w:styleId="CommentSubjectChar">
    <w:name w:val="Comment Subject Char"/>
    <w:basedOn w:val="CommentTextChar"/>
    <w:link w:val="CommentSubject"/>
    <w:rsid w:val="00E34342"/>
    <w:rPr>
      <w:b/>
      <w:bCs/>
      <w:sz w:val="24"/>
      <w:szCs w:val="24"/>
    </w:rPr>
  </w:style>
  <w:style w:type="character" w:customStyle="1" w:styleId="BalloonTextChar1">
    <w:name w:val="Balloon Text Char1"/>
    <w:basedOn w:val="DefaultParagraphFont"/>
    <w:link w:val="BalloonText"/>
    <w:rsid w:val="00E34342"/>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Spacing" w:qFormat="1"/>
    <w:lsdException w:name="List Paragraph" w:qFormat="1"/>
    <w:lsdException w:name="Quote" w:qFormat="1"/>
    <w:lsdException w:name="Intense Quote"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65ED"/>
    <w:pPr>
      <w:spacing w:after="20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rsid w:val="00E34342"/>
    <w:pPr>
      <w:spacing w:after="0"/>
    </w:pPr>
    <w:rPr>
      <w:rFonts w:ascii="Lucida Grande" w:hAnsi="Lucida Grande"/>
      <w:sz w:val="18"/>
      <w:szCs w:val="18"/>
    </w:rPr>
  </w:style>
  <w:style w:type="character" w:customStyle="1" w:styleId="BalloonTextChar">
    <w:name w:val="Balloon Text Char"/>
    <w:basedOn w:val="DefaultParagraphFont"/>
    <w:uiPriority w:val="99"/>
    <w:semiHidden/>
    <w:rsid w:val="003C72BF"/>
    <w:rPr>
      <w:rFonts w:ascii="Lucida Grande" w:hAnsi="Lucida Grande"/>
      <w:sz w:val="18"/>
      <w:szCs w:val="18"/>
    </w:rPr>
  </w:style>
  <w:style w:type="character" w:styleId="Hyperlink">
    <w:name w:val="Hyperlink"/>
    <w:basedOn w:val="DefaultParagraphFont"/>
    <w:rsid w:val="00DB0B8D"/>
    <w:rPr>
      <w:color w:val="0000FF"/>
      <w:u w:val="single"/>
    </w:rPr>
  </w:style>
  <w:style w:type="character" w:styleId="FollowedHyperlink">
    <w:name w:val="FollowedHyperlink"/>
    <w:basedOn w:val="DefaultParagraphFont"/>
    <w:rsid w:val="003F7FA5"/>
    <w:rPr>
      <w:color w:val="800080"/>
      <w:u w:val="single"/>
    </w:rPr>
  </w:style>
  <w:style w:type="character" w:customStyle="1" w:styleId="value">
    <w:name w:val="value"/>
    <w:basedOn w:val="DefaultParagraphFont"/>
    <w:rsid w:val="00F52E9C"/>
  </w:style>
  <w:style w:type="character" w:styleId="CommentReference">
    <w:name w:val="annotation reference"/>
    <w:basedOn w:val="DefaultParagraphFont"/>
    <w:rsid w:val="00E34342"/>
    <w:rPr>
      <w:sz w:val="18"/>
      <w:szCs w:val="18"/>
    </w:rPr>
  </w:style>
  <w:style w:type="paragraph" w:styleId="CommentText">
    <w:name w:val="annotation text"/>
    <w:basedOn w:val="Normal"/>
    <w:link w:val="CommentTextChar"/>
    <w:rsid w:val="00E34342"/>
  </w:style>
  <w:style w:type="character" w:customStyle="1" w:styleId="CommentTextChar">
    <w:name w:val="Comment Text Char"/>
    <w:basedOn w:val="DefaultParagraphFont"/>
    <w:link w:val="CommentText"/>
    <w:rsid w:val="00E34342"/>
    <w:rPr>
      <w:sz w:val="24"/>
      <w:szCs w:val="24"/>
    </w:rPr>
  </w:style>
  <w:style w:type="paragraph" w:styleId="CommentSubject">
    <w:name w:val="annotation subject"/>
    <w:basedOn w:val="CommentText"/>
    <w:next w:val="CommentText"/>
    <w:link w:val="CommentSubjectChar"/>
    <w:rsid w:val="00E34342"/>
    <w:rPr>
      <w:b/>
      <w:bCs/>
      <w:sz w:val="20"/>
      <w:szCs w:val="20"/>
    </w:rPr>
  </w:style>
  <w:style w:type="character" w:customStyle="1" w:styleId="CommentSubjectChar">
    <w:name w:val="Comment Subject Char"/>
    <w:basedOn w:val="CommentTextChar"/>
    <w:link w:val="CommentSubject"/>
    <w:rsid w:val="00E34342"/>
    <w:rPr>
      <w:b/>
      <w:bCs/>
      <w:sz w:val="24"/>
      <w:szCs w:val="24"/>
    </w:rPr>
  </w:style>
  <w:style w:type="character" w:customStyle="1" w:styleId="BalloonTextChar1">
    <w:name w:val="Balloon Text Char1"/>
    <w:basedOn w:val="DefaultParagraphFont"/>
    <w:link w:val="BalloonText"/>
    <w:rsid w:val="00E34342"/>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76236">
      <w:bodyDiv w:val="1"/>
      <w:marLeft w:val="0"/>
      <w:marRight w:val="0"/>
      <w:marTop w:val="0"/>
      <w:marBottom w:val="0"/>
      <w:divBdr>
        <w:top w:val="none" w:sz="0" w:space="0" w:color="auto"/>
        <w:left w:val="none" w:sz="0" w:space="0" w:color="auto"/>
        <w:bottom w:val="none" w:sz="0" w:space="0" w:color="auto"/>
        <w:right w:val="none" w:sz="0" w:space="0" w:color="auto"/>
      </w:divBdr>
    </w:div>
    <w:div w:id="273749472">
      <w:bodyDiv w:val="1"/>
      <w:marLeft w:val="0"/>
      <w:marRight w:val="0"/>
      <w:marTop w:val="0"/>
      <w:marBottom w:val="0"/>
      <w:divBdr>
        <w:top w:val="none" w:sz="0" w:space="0" w:color="auto"/>
        <w:left w:val="none" w:sz="0" w:space="0" w:color="auto"/>
        <w:bottom w:val="none" w:sz="0" w:space="0" w:color="auto"/>
        <w:right w:val="none" w:sz="0" w:space="0" w:color="auto"/>
      </w:divBdr>
    </w:div>
    <w:div w:id="340863063">
      <w:bodyDiv w:val="1"/>
      <w:marLeft w:val="0"/>
      <w:marRight w:val="0"/>
      <w:marTop w:val="0"/>
      <w:marBottom w:val="0"/>
      <w:divBdr>
        <w:top w:val="none" w:sz="0" w:space="0" w:color="auto"/>
        <w:left w:val="none" w:sz="0" w:space="0" w:color="auto"/>
        <w:bottom w:val="none" w:sz="0" w:space="0" w:color="auto"/>
        <w:right w:val="none" w:sz="0" w:space="0" w:color="auto"/>
      </w:divBdr>
    </w:div>
    <w:div w:id="131472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danceinteractive.jacobspillow.org/dance/anna-duncan?ref=artist&amp;refcar=/artist/c-d.%20" TargetMode="External"/><Relationship Id="rId7" Type="http://schemas.openxmlformats.org/officeDocument/2006/relationships/hyperlink" Target="http://www.isadoraduncan.org/" TargetMode="External"/><Relationship Id="rId8" Type="http://schemas.openxmlformats.org/officeDocument/2006/relationships/hyperlink" Target="http://www.isadoraduncan.net/" TargetMode="External"/><Relationship Id="rId9" Type="http://schemas.openxmlformats.org/officeDocument/2006/relationships/hyperlink" Target="http://www.dancewriting.org/acrobat/duncan/Isadora_Duncan_Dances.pdf"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Sixth Edition"/>
</file>

<file path=customXml/itemProps1.xml><?xml version="1.0" encoding="utf-8"?>
<ds:datastoreItem xmlns:ds="http://schemas.openxmlformats.org/officeDocument/2006/customXml" ds:itemID="{F18D340A-8B76-E645-9627-6E30C615C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Pages>
  <Words>2423</Words>
  <Characters>13816</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16207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Carrie Preston</dc:creator>
  <cp:lastModifiedBy>Laura Dosky</cp:lastModifiedBy>
  <cp:revision>5</cp:revision>
  <cp:lastPrinted>2014-02-13T17:03:00Z</cp:lastPrinted>
  <dcterms:created xsi:type="dcterms:W3CDTF">2014-02-22T15:39:00Z</dcterms:created>
  <dcterms:modified xsi:type="dcterms:W3CDTF">2014-11-23T02:32:00Z</dcterms:modified>
</cp:coreProperties>
</file>