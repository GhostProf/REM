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77736F" w14:textId="77777777" w:rsidR="00E6559C" w:rsidRDefault="00E6559C">
      <w:pPr>
        <w:rPr>
          <w:rFonts w:ascii="Times New Roman" w:hAnsi="Times New Roman"/>
          <w:b/>
        </w:rPr>
      </w:pPr>
      <w:r w:rsidRPr="00723987">
        <w:rPr>
          <w:rFonts w:ascii="Times New Roman" w:hAnsi="Times New Roman"/>
          <w:b/>
          <w:bCs/>
          <w:caps/>
        </w:rPr>
        <w:t>Valle-Inclán, Ramón María del</w:t>
      </w:r>
      <w:r w:rsidRPr="00E6559C">
        <w:rPr>
          <w:rFonts w:ascii="Times New Roman" w:hAnsi="Times New Roman"/>
          <w:b/>
        </w:rPr>
        <w:t xml:space="preserve"> (1866-1936)</w:t>
      </w:r>
    </w:p>
    <w:p w14:paraId="05945DD7" w14:textId="77777777" w:rsidR="00E6559C" w:rsidRDefault="00E6559C">
      <w:pPr>
        <w:rPr>
          <w:rFonts w:ascii="Times New Roman" w:hAnsi="Times New Roman"/>
          <w:b/>
        </w:rPr>
      </w:pPr>
    </w:p>
    <w:p w14:paraId="27E0C5E4" w14:textId="77777777" w:rsidR="00C07D89" w:rsidRDefault="00B95AE8">
      <w:pPr>
        <w:rPr>
          <w:rFonts w:ascii="Times New Roman" w:hAnsi="Times New Roman"/>
        </w:rPr>
      </w:pPr>
      <w:ins w:id="0" w:author="Sarah J. Townsend" w:date="2014-04-26T14:42:00Z">
        <w:r>
          <w:rPr>
            <w:rFonts w:ascii="Times New Roman" w:hAnsi="Times New Roman"/>
          </w:rPr>
          <w:t>The S</w:t>
        </w:r>
      </w:ins>
      <w:r w:rsidR="00E6559C">
        <w:rPr>
          <w:rFonts w:ascii="Times New Roman" w:hAnsi="Times New Roman"/>
        </w:rPr>
        <w:t>panish dramatist</w:t>
      </w:r>
      <w:r w:rsidR="00BF25E7">
        <w:rPr>
          <w:rFonts w:ascii="Times New Roman" w:hAnsi="Times New Roman"/>
        </w:rPr>
        <w:t>, novelist</w:t>
      </w:r>
      <w:ins w:id="1" w:author="Sarah J. Townsend" w:date="2014-04-26T14:42:00Z">
        <w:r>
          <w:rPr>
            <w:rFonts w:ascii="Times New Roman" w:hAnsi="Times New Roman"/>
          </w:rPr>
          <w:t>,</w:t>
        </w:r>
      </w:ins>
      <w:r w:rsidR="00E6559C">
        <w:rPr>
          <w:rFonts w:ascii="Times New Roman" w:hAnsi="Times New Roman"/>
        </w:rPr>
        <w:t xml:space="preserve"> and poet Ramón del Valle-Inclán was a major figure of </w:t>
      </w:r>
      <w:r w:rsidR="00BF25E7">
        <w:rPr>
          <w:rFonts w:ascii="Times New Roman" w:hAnsi="Times New Roman"/>
        </w:rPr>
        <w:t xml:space="preserve">the Generation of </w:t>
      </w:r>
      <w:r w:rsidR="00DE52CF">
        <w:rPr>
          <w:rFonts w:ascii="Times New Roman" w:hAnsi="Times New Roman"/>
        </w:rPr>
        <w:t>18</w:t>
      </w:r>
      <w:r w:rsidR="00BF25E7">
        <w:rPr>
          <w:rFonts w:ascii="Times New Roman" w:hAnsi="Times New Roman"/>
        </w:rPr>
        <w:t>98,</w:t>
      </w:r>
      <w:r w:rsidR="00DE52CF">
        <w:rPr>
          <w:rFonts w:ascii="Times New Roman" w:hAnsi="Times New Roman"/>
        </w:rPr>
        <w:t xml:space="preserve"> a group of writers that reinvigorated Spanish letters in the wake of the Spanish-American War </w:t>
      </w:r>
      <w:ins w:id="2" w:author="Sarah J. Townsend" w:date="2014-04-26T14:45:00Z">
        <w:r>
          <w:rPr>
            <w:rFonts w:ascii="Times New Roman" w:hAnsi="Times New Roman"/>
          </w:rPr>
          <w:t xml:space="preserve">of </w:t>
        </w:r>
      </w:ins>
      <w:r w:rsidR="00DE52CF">
        <w:rPr>
          <w:rFonts w:ascii="Times New Roman" w:hAnsi="Times New Roman"/>
        </w:rPr>
        <w:t>1898</w:t>
      </w:r>
      <w:ins w:id="3" w:author="Sarah J. Townsend" w:date="2014-04-26T14:45:00Z">
        <w:r w:rsidR="00D51AA5">
          <w:rPr>
            <w:rFonts w:ascii="Times New Roman" w:hAnsi="Times New Roman"/>
          </w:rPr>
          <w:t>, which</w:t>
        </w:r>
      </w:ins>
      <w:r w:rsidR="00B87698">
        <w:rPr>
          <w:rFonts w:ascii="Times New Roman" w:hAnsi="Times New Roman"/>
        </w:rPr>
        <w:t xml:space="preserve"> </w:t>
      </w:r>
      <w:r w:rsidR="00F27DA8">
        <w:rPr>
          <w:rFonts w:ascii="Times New Roman" w:hAnsi="Times New Roman"/>
        </w:rPr>
        <w:t xml:space="preserve">marked the </w:t>
      </w:r>
      <w:r w:rsidR="00E35B92">
        <w:rPr>
          <w:rFonts w:ascii="Times New Roman" w:hAnsi="Times New Roman"/>
        </w:rPr>
        <w:t>end</w:t>
      </w:r>
      <w:r w:rsidR="00F27DA8">
        <w:rPr>
          <w:rFonts w:ascii="Times New Roman" w:hAnsi="Times New Roman"/>
        </w:rPr>
        <w:t xml:space="preserve"> of Spain’s </w:t>
      </w:r>
      <w:ins w:id="4" w:author="Sarah J. Townsend" w:date="2014-04-26T14:43:00Z">
        <w:r>
          <w:rPr>
            <w:rFonts w:ascii="Times New Roman" w:hAnsi="Times New Roman"/>
          </w:rPr>
          <w:t>c</w:t>
        </w:r>
      </w:ins>
      <w:r w:rsidR="00F27DA8">
        <w:rPr>
          <w:rFonts w:ascii="Times New Roman" w:hAnsi="Times New Roman"/>
        </w:rPr>
        <w:t xml:space="preserve">olonial </w:t>
      </w:r>
      <w:ins w:id="5" w:author="Sarah J. Townsend" w:date="2014-04-26T14:43:00Z">
        <w:r>
          <w:rPr>
            <w:rFonts w:ascii="Times New Roman" w:hAnsi="Times New Roman"/>
          </w:rPr>
          <w:t>e</w:t>
        </w:r>
      </w:ins>
      <w:r w:rsidR="00F27DA8">
        <w:rPr>
          <w:rFonts w:ascii="Times New Roman" w:hAnsi="Times New Roman"/>
        </w:rPr>
        <w:t>mpire</w:t>
      </w:r>
      <w:r w:rsidR="00DE52CF">
        <w:rPr>
          <w:rFonts w:ascii="Times New Roman" w:hAnsi="Times New Roman"/>
        </w:rPr>
        <w:t>. Valle-</w:t>
      </w:r>
      <w:proofErr w:type="spellStart"/>
      <w:r w:rsidR="00DE52CF">
        <w:rPr>
          <w:rFonts w:ascii="Times New Roman" w:hAnsi="Times New Roman"/>
        </w:rPr>
        <w:t>Inclán</w:t>
      </w:r>
      <w:proofErr w:type="spellEnd"/>
      <w:r w:rsidR="00BF25E7">
        <w:rPr>
          <w:rFonts w:ascii="Times New Roman" w:hAnsi="Times New Roman"/>
        </w:rPr>
        <w:t xml:space="preserve"> was one of the most radical dramatists </w:t>
      </w:r>
      <w:r w:rsidR="00DE52CF">
        <w:rPr>
          <w:rFonts w:ascii="Times New Roman" w:hAnsi="Times New Roman"/>
        </w:rPr>
        <w:t xml:space="preserve">of the early </w:t>
      </w:r>
      <w:ins w:id="6" w:author="Sarah J. Townsend" w:date="2014-04-26T14:44:00Z">
        <w:r w:rsidR="008A77FD" w:rsidRPr="008A77FD">
          <w:rPr>
            <w:rFonts w:ascii="Times New Roman" w:hAnsi="Times New Roman"/>
          </w:rPr>
          <w:t>twentieth</w:t>
        </w:r>
      </w:ins>
      <w:r w:rsidR="00DE52CF">
        <w:rPr>
          <w:rFonts w:ascii="Times New Roman" w:hAnsi="Times New Roman"/>
        </w:rPr>
        <w:t xml:space="preserve"> century </w:t>
      </w:r>
      <w:r w:rsidR="00BF25E7">
        <w:rPr>
          <w:rFonts w:ascii="Times New Roman" w:hAnsi="Times New Roman"/>
        </w:rPr>
        <w:t>and worked to subvert the traditionalism of Spanish drama. Influenced by Fre</w:t>
      </w:r>
      <w:r w:rsidR="00817958">
        <w:rPr>
          <w:rFonts w:ascii="Times New Roman" w:hAnsi="Times New Roman"/>
        </w:rPr>
        <w:t xml:space="preserve">nch </w:t>
      </w:r>
      <w:ins w:id="7" w:author="Sarah J. Townsend" w:date="2014-04-26T14:57:00Z">
        <w:r w:rsidR="00073503">
          <w:rPr>
            <w:rFonts w:ascii="Times New Roman" w:hAnsi="Times New Roman"/>
          </w:rPr>
          <w:t>m</w:t>
        </w:r>
      </w:ins>
      <w:r w:rsidR="00817958">
        <w:rPr>
          <w:rFonts w:ascii="Times New Roman" w:hAnsi="Times New Roman"/>
        </w:rPr>
        <w:t>odernism and S</w:t>
      </w:r>
      <w:r w:rsidR="00BF25E7">
        <w:rPr>
          <w:rFonts w:ascii="Times New Roman" w:hAnsi="Times New Roman"/>
        </w:rPr>
        <w:t>ymbolism, he later moved to more experiment</w:t>
      </w:r>
      <w:r w:rsidR="00BD7645">
        <w:rPr>
          <w:rFonts w:ascii="Times New Roman" w:hAnsi="Times New Roman"/>
        </w:rPr>
        <w:t>al styles and is known for the</w:t>
      </w:r>
      <w:r w:rsidR="00486B65">
        <w:rPr>
          <w:rFonts w:ascii="Times New Roman" w:hAnsi="Times New Roman"/>
        </w:rPr>
        <w:t xml:space="preserve"> creation of the</w:t>
      </w:r>
      <w:r w:rsidR="00BF25E7">
        <w:rPr>
          <w:rFonts w:ascii="Times New Roman" w:hAnsi="Times New Roman"/>
        </w:rPr>
        <w:t xml:space="preserve"> ESPERPENTO, a</w:t>
      </w:r>
      <w:r w:rsidR="0067157D">
        <w:rPr>
          <w:rFonts w:ascii="Times New Roman" w:hAnsi="Times New Roman"/>
        </w:rPr>
        <w:t>n absurd and grotesque</w:t>
      </w:r>
      <w:ins w:id="8" w:author="Sarah J. Townsend" w:date="2014-04-26T14:45:00Z">
        <w:r>
          <w:rPr>
            <w:rFonts w:ascii="Times New Roman" w:hAnsi="Times New Roman"/>
          </w:rPr>
          <w:t>ly</w:t>
        </w:r>
      </w:ins>
      <w:r w:rsidR="00BF25E7">
        <w:rPr>
          <w:rFonts w:ascii="Times New Roman" w:hAnsi="Times New Roman"/>
        </w:rPr>
        <w:t xml:space="preserve"> satirical mix of comedy and tragedy.</w:t>
      </w:r>
      <w:r w:rsidR="00C07D89">
        <w:rPr>
          <w:rFonts w:ascii="Times New Roman" w:hAnsi="Times New Roman"/>
        </w:rPr>
        <w:t xml:space="preserve"> </w:t>
      </w:r>
      <w:r w:rsidR="00FC7DCA">
        <w:rPr>
          <w:rFonts w:ascii="Times New Roman" w:hAnsi="Times New Roman"/>
        </w:rPr>
        <w:t xml:space="preserve">This style expresses the tragic meaning of Spanish life, which Valle considered </w:t>
      </w:r>
      <w:r w:rsidR="000F7A2C">
        <w:rPr>
          <w:rFonts w:ascii="Times New Roman" w:hAnsi="Times New Roman"/>
        </w:rPr>
        <w:t xml:space="preserve">to be </w:t>
      </w:r>
      <w:r w:rsidR="00FC7DCA">
        <w:rPr>
          <w:rFonts w:ascii="Times New Roman" w:hAnsi="Times New Roman"/>
        </w:rPr>
        <w:t>a</w:t>
      </w:r>
      <w:r w:rsidR="00817958">
        <w:rPr>
          <w:rFonts w:ascii="Times New Roman" w:hAnsi="Times New Roman"/>
        </w:rPr>
        <w:t xml:space="preserve"> </w:t>
      </w:r>
      <w:r w:rsidR="000F7A2C">
        <w:rPr>
          <w:rFonts w:ascii="Times New Roman" w:hAnsi="Times New Roman"/>
        </w:rPr>
        <w:t xml:space="preserve">“grotesque </w:t>
      </w:r>
      <w:r w:rsidR="00817958">
        <w:rPr>
          <w:rFonts w:ascii="Times New Roman" w:hAnsi="Times New Roman"/>
        </w:rPr>
        <w:t>deformation</w:t>
      </w:r>
      <w:r w:rsidR="000F7A2C">
        <w:rPr>
          <w:rFonts w:ascii="Times New Roman" w:hAnsi="Times New Roman"/>
        </w:rPr>
        <w:t>”</w:t>
      </w:r>
      <w:r w:rsidR="00817958">
        <w:rPr>
          <w:rFonts w:ascii="Times New Roman" w:hAnsi="Times New Roman"/>
        </w:rPr>
        <w:t xml:space="preserve"> of European civilization.</w:t>
      </w:r>
      <w:r w:rsidR="00EE0A1D">
        <w:rPr>
          <w:rFonts w:ascii="Times New Roman" w:hAnsi="Times New Roman"/>
        </w:rPr>
        <w:t xml:space="preserve"> </w:t>
      </w:r>
      <w:r w:rsidR="00EE0A1D">
        <w:rPr>
          <w:rFonts w:ascii="Times New Roman" w:hAnsi="Times New Roman" w:cs="Arial"/>
        </w:rPr>
        <w:t>He held several administrative and teaching appointments, which allowed him to dedicate his life to writing</w:t>
      </w:r>
      <w:ins w:id="9" w:author="Sarah J. Townsend" w:date="2014-04-26T14:56:00Z">
        <w:r w:rsidR="00F0393B">
          <w:rPr>
            <w:rFonts w:ascii="Times New Roman" w:hAnsi="Times New Roman" w:cs="Arial"/>
          </w:rPr>
          <w:t xml:space="preserve"> while providing for</w:t>
        </w:r>
      </w:ins>
      <w:r w:rsidR="00EE0A1D">
        <w:rPr>
          <w:rFonts w:ascii="Times New Roman" w:hAnsi="Times New Roman" w:cs="Arial"/>
        </w:rPr>
        <w:t xml:space="preserve"> his wife and five children.</w:t>
      </w:r>
    </w:p>
    <w:p w14:paraId="75148BEC" w14:textId="77777777" w:rsidR="00C07D89" w:rsidRDefault="00C07D89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0A0" w:firstRow="1" w:lastRow="0" w:firstColumn="1" w:lastColumn="0" w:noHBand="0" w:noVBand="0"/>
      </w:tblPr>
      <w:tblGrid>
        <w:gridCol w:w="4428"/>
        <w:gridCol w:w="4428"/>
      </w:tblGrid>
      <w:tr w:rsidR="00C07D89" w14:paraId="364AD5A6" w14:textId="77777777">
        <w:tc>
          <w:tcPr>
            <w:tcW w:w="44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048E39B" w14:textId="77777777" w:rsidR="005C2468" w:rsidRDefault="005C2468" w:rsidP="00DE52CF">
            <w:pPr>
              <w:rPr>
                <w:rFonts w:ascii="Times New Roman" w:hAnsi="Times New Roman"/>
              </w:rPr>
            </w:pPr>
          </w:p>
          <w:p w14:paraId="77508959" w14:textId="77777777" w:rsidR="00145176" w:rsidRDefault="00C07D89" w:rsidP="00DE52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Born and raised in rural Galicia, Vall</w:t>
            </w:r>
            <w:r w:rsidR="00145176">
              <w:rPr>
                <w:rFonts w:ascii="Times New Roman" w:hAnsi="Times New Roman"/>
              </w:rPr>
              <w:t>e-Inclán traveled to Mexico and Cuba</w:t>
            </w:r>
            <w:r>
              <w:rPr>
                <w:rFonts w:ascii="Times New Roman" w:hAnsi="Times New Roman"/>
              </w:rPr>
              <w:t xml:space="preserve"> and finally settled in Madrid</w:t>
            </w:r>
            <w:r w:rsidR="000F7A2C"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</w:rPr>
              <w:t xml:space="preserve"> where he </w:t>
            </w:r>
            <w:r w:rsidR="00145176">
              <w:rPr>
                <w:rFonts w:ascii="Times New Roman" w:hAnsi="Times New Roman"/>
              </w:rPr>
              <w:t xml:space="preserve">drew </w:t>
            </w:r>
            <w:r>
              <w:rPr>
                <w:rFonts w:ascii="Times New Roman" w:hAnsi="Times New Roman"/>
              </w:rPr>
              <w:t xml:space="preserve">attention with his extravagant appearance and </w:t>
            </w:r>
            <w:r w:rsidR="000F7A2C">
              <w:rPr>
                <w:rFonts w:ascii="Times New Roman" w:hAnsi="Times New Roman"/>
              </w:rPr>
              <w:t xml:space="preserve">flamboyant </w:t>
            </w:r>
            <w:r>
              <w:rPr>
                <w:rFonts w:ascii="Times New Roman" w:hAnsi="Times New Roman"/>
              </w:rPr>
              <w:t>personality. His feisty character eve</w:t>
            </w:r>
            <w:r w:rsidR="004851BB">
              <w:rPr>
                <w:rFonts w:ascii="Times New Roman" w:hAnsi="Times New Roman"/>
              </w:rPr>
              <w:t xml:space="preserve">ntually cost him his left arm, lost due to an infection caused by a wound </w:t>
            </w:r>
            <w:r w:rsidR="00C967EB">
              <w:rPr>
                <w:rFonts w:ascii="Times New Roman" w:hAnsi="Times New Roman"/>
              </w:rPr>
              <w:t>a</w:t>
            </w:r>
            <w:ins w:id="10" w:author="Sarah J. Townsend" w:date="2014-04-26T14:57:00Z">
              <w:r w:rsidR="00073503">
                <w:rPr>
                  <w:rFonts w:ascii="Times New Roman" w:hAnsi="Times New Roman"/>
                </w:rPr>
                <w:t>cquired</w:t>
              </w:r>
            </w:ins>
            <w:r w:rsidR="00A83002">
              <w:rPr>
                <w:rFonts w:ascii="Times New Roman" w:hAnsi="Times New Roman"/>
              </w:rPr>
              <w:t xml:space="preserve"> in an argument</w:t>
            </w:r>
            <w:r w:rsidR="00C967EB">
              <w:rPr>
                <w:rFonts w:ascii="Times New Roman" w:hAnsi="Times New Roman"/>
              </w:rPr>
              <w:t>.</w:t>
            </w:r>
            <w:r>
              <w:rPr>
                <w:rFonts w:ascii="Times New Roman" w:hAnsi="Times New Roman"/>
              </w:rPr>
              <w:t xml:space="preserve"> His </w:t>
            </w:r>
            <w:r w:rsidR="00CA4295">
              <w:rPr>
                <w:rFonts w:ascii="Times New Roman" w:hAnsi="Times New Roman"/>
              </w:rPr>
              <w:t>extremely slender figure, long</w:t>
            </w:r>
            <w:r>
              <w:rPr>
                <w:rFonts w:ascii="Times New Roman" w:hAnsi="Times New Roman"/>
              </w:rPr>
              <w:t xml:space="preserve"> grey beard</w:t>
            </w:r>
            <w:r w:rsidR="00CA4295"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</w:rPr>
              <w:t xml:space="preserve"> </w:t>
            </w:r>
            <w:r w:rsidR="000F7A2C">
              <w:rPr>
                <w:rFonts w:ascii="Times New Roman" w:hAnsi="Times New Roman"/>
              </w:rPr>
              <w:t xml:space="preserve">dark clothing, </w:t>
            </w:r>
            <w:r>
              <w:rPr>
                <w:rFonts w:ascii="Times New Roman" w:hAnsi="Times New Roman"/>
              </w:rPr>
              <w:t xml:space="preserve">and round thick glasses </w:t>
            </w:r>
            <w:r w:rsidR="005C2468">
              <w:rPr>
                <w:rFonts w:ascii="Times New Roman" w:hAnsi="Times New Roman"/>
              </w:rPr>
              <w:t>rendered</w:t>
            </w:r>
            <w:r>
              <w:rPr>
                <w:rFonts w:ascii="Times New Roman" w:hAnsi="Times New Roman"/>
              </w:rPr>
              <w:t xml:space="preserve"> him a </w:t>
            </w:r>
            <w:r w:rsidR="003B0EF3">
              <w:rPr>
                <w:rFonts w:ascii="Times New Roman" w:hAnsi="Times New Roman"/>
              </w:rPr>
              <w:t xml:space="preserve">strange </w:t>
            </w:r>
            <w:r w:rsidR="009745EE">
              <w:rPr>
                <w:rFonts w:ascii="Times New Roman" w:hAnsi="Times New Roman"/>
              </w:rPr>
              <w:t>character</w:t>
            </w:r>
            <w:r w:rsidR="00CD40C6">
              <w:rPr>
                <w:rFonts w:ascii="Times New Roman" w:hAnsi="Times New Roman"/>
              </w:rPr>
              <w:t xml:space="preserve"> in </w:t>
            </w:r>
            <w:r w:rsidR="005C2468">
              <w:rPr>
                <w:rFonts w:ascii="Times New Roman" w:hAnsi="Times New Roman"/>
              </w:rPr>
              <w:t xml:space="preserve">Madrid’s </w:t>
            </w:r>
            <w:r w:rsidR="00CD40C6">
              <w:rPr>
                <w:rFonts w:ascii="Times New Roman" w:hAnsi="Times New Roman"/>
              </w:rPr>
              <w:t>coffee shops and</w:t>
            </w:r>
            <w:r w:rsidR="00145176">
              <w:rPr>
                <w:rFonts w:ascii="Times New Roman" w:hAnsi="Times New Roman"/>
              </w:rPr>
              <w:t xml:space="preserve"> their</w:t>
            </w:r>
            <w:r w:rsidR="00A83002">
              <w:rPr>
                <w:rFonts w:ascii="Times New Roman" w:hAnsi="Times New Roman"/>
              </w:rPr>
              <w:t xml:space="preserve"> bohemian literary</w:t>
            </w:r>
            <w:r w:rsidR="00CD40C6">
              <w:rPr>
                <w:rFonts w:ascii="Times New Roman" w:hAnsi="Times New Roman"/>
              </w:rPr>
              <w:t xml:space="preserve"> </w:t>
            </w:r>
            <w:r w:rsidR="005C2468">
              <w:rPr>
                <w:rFonts w:ascii="Times New Roman" w:hAnsi="Times New Roman"/>
              </w:rPr>
              <w:t>gatherings</w:t>
            </w:r>
            <w:ins w:id="11" w:author="Sarah J. Townsend" w:date="2014-04-26T14:47:00Z">
              <w:r w:rsidR="00B95AE8">
                <w:rPr>
                  <w:rFonts w:ascii="Times New Roman" w:hAnsi="Times New Roman"/>
                </w:rPr>
                <w:t xml:space="preserve">, or </w:t>
              </w:r>
            </w:ins>
            <w:proofErr w:type="spellStart"/>
            <w:r w:rsidR="00A83002">
              <w:rPr>
                <w:rFonts w:ascii="Times New Roman" w:hAnsi="Times New Roman"/>
                <w:i/>
              </w:rPr>
              <w:t>t</w:t>
            </w:r>
            <w:r w:rsidR="00CD40C6" w:rsidRPr="00A83002">
              <w:rPr>
                <w:rFonts w:ascii="Times New Roman" w:hAnsi="Times New Roman"/>
                <w:i/>
              </w:rPr>
              <w:t>ertulias</w:t>
            </w:r>
            <w:proofErr w:type="spellEnd"/>
            <w:r w:rsidR="00CD40C6">
              <w:rPr>
                <w:rFonts w:ascii="Times New Roman" w:hAnsi="Times New Roman"/>
              </w:rPr>
              <w:t xml:space="preserve">. </w:t>
            </w:r>
            <w:r w:rsidR="001F329B">
              <w:rPr>
                <w:rFonts w:ascii="Times New Roman" w:hAnsi="Times New Roman"/>
              </w:rPr>
              <w:t xml:space="preserve"> </w:t>
            </w:r>
          </w:p>
          <w:p w14:paraId="67B20594" w14:textId="77777777" w:rsidR="00C07D89" w:rsidRDefault="00C07D89">
            <w:pPr>
              <w:rPr>
                <w:rFonts w:ascii="Times New Roman" w:hAnsi="Times New Roman"/>
              </w:rPr>
            </w:pPr>
          </w:p>
        </w:tc>
        <w:tc>
          <w:tcPr>
            <w:tcW w:w="442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38CEE7C" w14:textId="77777777" w:rsidR="00145176" w:rsidRDefault="00C07D8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eastAsia="en-US"/>
              </w:rPr>
              <w:drawing>
                <wp:inline distT="0" distB="0" distL="0" distR="0" wp14:anchorId="4F2F9505" wp14:editId="6F74BC4D">
                  <wp:extent cx="2600864" cy="3675888"/>
                  <wp:effectExtent l="2540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864" cy="3675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A5DE38" w14:textId="77777777" w:rsidR="00C07D89" w:rsidRDefault="00C07D89">
            <w:pPr>
              <w:rPr>
                <w:rFonts w:ascii="Times New Roman" w:hAnsi="Times New Roman"/>
              </w:rPr>
            </w:pPr>
          </w:p>
        </w:tc>
      </w:tr>
    </w:tbl>
    <w:p w14:paraId="6FF309D5" w14:textId="77777777" w:rsidR="00145176" w:rsidRDefault="00145176">
      <w:pPr>
        <w:rPr>
          <w:rFonts w:ascii="Times New Roman" w:hAnsi="Times New Roman"/>
          <w:b/>
        </w:rPr>
      </w:pPr>
    </w:p>
    <w:p w14:paraId="59CD29FC" w14:textId="3E5135F4" w:rsidR="001F329B" w:rsidRPr="00145176" w:rsidRDefault="00145176">
      <w:pPr>
        <w:rPr>
          <w:rFonts w:ascii="Times New Roman" w:hAnsi="Times New Roman"/>
          <w:b/>
        </w:rPr>
      </w:pPr>
      <w:r>
        <w:rPr>
          <w:rFonts w:ascii="Times New Roman" w:hAnsi="Times New Roman"/>
        </w:rPr>
        <w:t>Valle</w:t>
      </w:r>
      <w:r w:rsidR="00B371FB">
        <w:rPr>
          <w:rFonts w:ascii="Times New Roman" w:hAnsi="Times New Roman"/>
        </w:rPr>
        <w:t>-</w:t>
      </w:r>
      <w:proofErr w:type="spellStart"/>
      <w:r w:rsidR="00B371FB">
        <w:rPr>
          <w:rFonts w:ascii="Times New Roman" w:hAnsi="Times New Roman"/>
        </w:rPr>
        <w:t>Inclán</w:t>
      </w:r>
      <w:r>
        <w:rPr>
          <w:rFonts w:ascii="Times New Roman" w:hAnsi="Times New Roman"/>
        </w:rPr>
        <w:t>’s</w:t>
      </w:r>
      <w:proofErr w:type="spellEnd"/>
      <w:r>
        <w:rPr>
          <w:rFonts w:ascii="Times New Roman" w:hAnsi="Times New Roman"/>
        </w:rPr>
        <w:t xml:space="preserve"> native Galicia and Symbolist influences feature in his first notable works, four novels called </w:t>
      </w:r>
      <w:r>
        <w:rPr>
          <w:rFonts w:ascii="Times New Roman" w:hAnsi="Times New Roman"/>
          <w:i/>
        </w:rPr>
        <w:t xml:space="preserve">Sonatas </w:t>
      </w:r>
      <w:r>
        <w:rPr>
          <w:rFonts w:ascii="Times New Roman" w:hAnsi="Times New Roman"/>
        </w:rPr>
        <w:t>(1902-1905). They parallel the four seasons and narrate the decadent, seductive life of a womanizer who is partly an alter ego</w:t>
      </w:r>
      <w:ins w:id="12" w:author="Sarah J. Townsend" w:date="2014-06-04T17:42:00Z">
        <w:r w:rsidR="008138EC">
          <w:rPr>
            <w:rFonts w:ascii="Times New Roman" w:hAnsi="Times New Roman"/>
          </w:rPr>
          <w:t xml:space="preserve"> of the author</w:t>
        </w:r>
      </w:ins>
      <w:r>
        <w:rPr>
          <w:rFonts w:ascii="Times New Roman" w:hAnsi="Times New Roman"/>
        </w:rPr>
        <w:t xml:space="preserve">. </w:t>
      </w:r>
      <w:r w:rsidR="00FC7DCA" w:rsidRPr="00FC7DCA">
        <w:rPr>
          <w:rFonts w:ascii="Times New Roman" w:hAnsi="Times New Roman" w:cs="Arial"/>
        </w:rPr>
        <w:t>Some of Valle-</w:t>
      </w:r>
      <w:proofErr w:type="spellStart"/>
      <w:r w:rsidR="00FC7DCA" w:rsidRPr="00FC7DCA">
        <w:rPr>
          <w:rFonts w:ascii="Times New Roman" w:hAnsi="Times New Roman" w:cs="Arial"/>
        </w:rPr>
        <w:t>Inclán’s</w:t>
      </w:r>
      <w:proofErr w:type="spellEnd"/>
      <w:r w:rsidR="00FC7DCA" w:rsidRPr="00FC7DCA">
        <w:rPr>
          <w:rFonts w:ascii="Times New Roman" w:hAnsi="Times New Roman" w:cs="Arial"/>
        </w:rPr>
        <w:t xml:space="preserve"> later plays and novels are </w:t>
      </w:r>
      <w:ins w:id="13" w:author="Sarah J. Townsend" w:date="2014-04-26T14:48:00Z">
        <w:r w:rsidR="00B95AE8">
          <w:rPr>
            <w:rFonts w:ascii="Times New Roman" w:hAnsi="Times New Roman" w:cs="Arial"/>
          </w:rPr>
          <w:t xml:space="preserve">written </w:t>
        </w:r>
      </w:ins>
      <w:r w:rsidR="00FC7DCA" w:rsidRPr="00FC7DCA">
        <w:rPr>
          <w:rFonts w:ascii="Times New Roman" w:hAnsi="Times New Roman" w:cs="Arial"/>
        </w:rPr>
        <w:t>in the manner he calle</w:t>
      </w:r>
      <w:r w:rsidR="00B371FB">
        <w:rPr>
          <w:rFonts w:ascii="Times New Roman" w:hAnsi="Times New Roman" w:cs="Arial"/>
        </w:rPr>
        <w:t xml:space="preserve">d </w:t>
      </w:r>
      <w:r w:rsidR="00EE0A1D">
        <w:rPr>
          <w:rFonts w:ascii="Times New Roman" w:hAnsi="Times New Roman" w:cs="Arial"/>
        </w:rPr>
        <w:t>“</w:t>
      </w:r>
      <w:r w:rsidR="00B371FB">
        <w:rPr>
          <w:rFonts w:ascii="Times New Roman" w:hAnsi="Times New Roman" w:cs="Arial"/>
        </w:rPr>
        <w:t>esperpento</w:t>
      </w:r>
      <w:r w:rsidR="00EE0A1D">
        <w:rPr>
          <w:rFonts w:ascii="Times New Roman" w:hAnsi="Times New Roman" w:cs="Arial"/>
        </w:rPr>
        <w:t>”</w:t>
      </w:r>
      <w:r w:rsidR="00FC7DCA" w:rsidRPr="00FC7DCA">
        <w:rPr>
          <w:rFonts w:ascii="Times New Roman" w:hAnsi="Times New Roman" w:cs="Arial"/>
        </w:rPr>
        <w:t xml:space="preserve">. This </w:t>
      </w:r>
      <w:r>
        <w:rPr>
          <w:rFonts w:ascii="Times New Roman" w:hAnsi="Times New Roman" w:cs="Arial"/>
        </w:rPr>
        <w:t>intentionally absurd,</w:t>
      </w:r>
      <w:r w:rsidR="00FC7DCA" w:rsidRPr="00FC7DCA">
        <w:rPr>
          <w:rFonts w:ascii="Times New Roman" w:hAnsi="Times New Roman" w:cs="Arial"/>
        </w:rPr>
        <w:t xml:space="preserve"> satirical style is intended to express the tragic meaning of Spanish life</w:t>
      </w:r>
      <w:r>
        <w:rPr>
          <w:rFonts w:ascii="Times New Roman" w:hAnsi="Times New Roman" w:cs="Arial"/>
        </w:rPr>
        <w:t xml:space="preserve"> </w:t>
      </w:r>
      <w:r w:rsidR="001F329B">
        <w:rPr>
          <w:rFonts w:ascii="Times New Roman" w:hAnsi="Times New Roman" w:cs="Arial"/>
        </w:rPr>
        <w:t>through the</w:t>
      </w:r>
      <w:r w:rsidR="00FC7DCA" w:rsidRPr="00FC7DCA">
        <w:rPr>
          <w:rFonts w:ascii="Times New Roman" w:hAnsi="Times New Roman" w:cs="Arial"/>
        </w:rPr>
        <w:t xml:space="preserve"> distortion of classic heroes. The best of his </w:t>
      </w:r>
      <w:r w:rsidR="00FC7DCA" w:rsidRPr="00FC7DCA">
        <w:rPr>
          <w:rFonts w:ascii="Times New Roman" w:hAnsi="Times New Roman" w:cs="Arial"/>
          <w:i/>
          <w:iCs/>
        </w:rPr>
        <w:t xml:space="preserve">esperpento </w:t>
      </w:r>
      <w:r w:rsidR="00FC7DCA" w:rsidRPr="00FC7DCA">
        <w:rPr>
          <w:rFonts w:ascii="Times New Roman" w:hAnsi="Times New Roman" w:cs="Arial"/>
        </w:rPr>
        <w:t xml:space="preserve">plays are </w:t>
      </w:r>
      <w:r w:rsidR="00FC7DCA" w:rsidRPr="00FC7DCA">
        <w:rPr>
          <w:rFonts w:ascii="Times New Roman" w:hAnsi="Times New Roman" w:cs="Arial"/>
          <w:i/>
          <w:iCs/>
        </w:rPr>
        <w:t xml:space="preserve">Luces de Bohemia </w:t>
      </w:r>
      <w:ins w:id="14" w:author="Sarah J. Townsend" w:date="2014-04-26T15:02:00Z">
        <w:r w:rsidR="004C3C66">
          <w:rPr>
            <w:rFonts w:ascii="Times New Roman" w:hAnsi="Times New Roman" w:cs="Arial"/>
            <w:iCs/>
          </w:rPr>
          <w:t xml:space="preserve">(1920) </w:t>
        </w:r>
        <w:r w:rsidR="004C3C66">
          <w:rPr>
            <w:rFonts w:ascii="Times New Roman" w:hAnsi="Times New Roman" w:cs="Arial"/>
          </w:rPr>
          <w:t>[</w:t>
        </w:r>
      </w:ins>
      <w:r w:rsidR="008A77FD" w:rsidRPr="008A77FD">
        <w:rPr>
          <w:rFonts w:ascii="Times New Roman" w:hAnsi="Times New Roman" w:cs="Arial"/>
          <w:i/>
        </w:rPr>
        <w:t>Bohemian Lights</w:t>
      </w:r>
      <w:ins w:id="15" w:author="Sarah J. Townsend" w:date="2014-04-26T15:02:00Z">
        <w:r w:rsidR="004C3C66">
          <w:rPr>
            <w:rFonts w:ascii="Times New Roman" w:hAnsi="Times New Roman" w:cs="Arial"/>
          </w:rPr>
          <w:t>]</w:t>
        </w:r>
      </w:ins>
      <w:ins w:id="16" w:author="Iulia Sprinceana" w:date="2014-04-27T20:56:00Z">
        <w:r w:rsidR="009F427A">
          <w:rPr>
            <w:rFonts w:ascii="Times New Roman" w:hAnsi="Times New Roman" w:cs="Arial"/>
          </w:rPr>
          <w:t xml:space="preserve">, which </w:t>
        </w:r>
      </w:ins>
      <w:ins w:id="17" w:author="Iulia Sprinceana" w:date="2014-04-27T21:01:00Z">
        <w:r w:rsidR="009F427A">
          <w:rPr>
            <w:rFonts w:ascii="Times New Roman" w:hAnsi="Times New Roman" w:cs="Arial"/>
          </w:rPr>
          <w:t>chronicles</w:t>
        </w:r>
      </w:ins>
      <w:ins w:id="18" w:author="Iulia Sprinceana" w:date="2014-04-27T20:56:00Z">
        <w:r w:rsidR="009F427A">
          <w:rPr>
            <w:rFonts w:ascii="Times New Roman" w:hAnsi="Times New Roman" w:cs="Arial"/>
          </w:rPr>
          <w:t xml:space="preserve"> the last day</w:t>
        </w:r>
      </w:ins>
      <w:ins w:id="19" w:author="Iulia Sprinceana" w:date="2014-04-27T21:02:00Z">
        <w:r w:rsidR="009F427A">
          <w:rPr>
            <w:rFonts w:ascii="Times New Roman" w:hAnsi="Times New Roman" w:cs="Arial"/>
          </w:rPr>
          <w:t xml:space="preserve"> in the life</w:t>
        </w:r>
      </w:ins>
      <w:ins w:id="20" w:author="Iulia Sprinceana" w:date="2014-04-27T20:56:00Z">
        <w:r w:rsidR="009F427A">
          <w:rPr>
            <w:rFonts w:ascii="Times New Roman" w:hAnsi="Times New Roman" w:cs="Arial"/>
          </w:rPr>
          <w:t xml:space="preserve"> of a blind poet in a decaying Madrid,</w:t>
        </w:r>
      </w:ins>
      <w:r w:rsidR="00FC7DCA" w:rsidRPr="00FC7DCA">
        <w:rPr>
          <w:rFonts w:ascii="Times New Roman" w:hAnsi="Times New Roman" w:cs="Arial"/>
        </w:rPr>
        <w:t xml:space="preserve"> and </w:t>
      </w:r>
      <w:r w:rsidR="00FC7DCA" w:rsidRPr="00FC7DCA">
        <w:rPr>
          <w:rFonts w:ascii="Times New Roman" w:hAnsi="Times New Roman" w:cs="Arial"/>
          <w:i/>
          <w:iCs/>
        </w:rPr>
        <w:t xml:space="preserve">Los </w:t>
      </w:r>
      <w:proofErr w:type="spellStart"/>
      <w:r w:rsidR="00FC7DCA" w:rsidRPr="00FC7DCA">
        <w:rPr>
          <w:rFonts w:ascii="Times New Roman" w:hAnsi="Times New Roman" w:cs="Arial"/>
          <w:i/>
          <w:iCs/>
        </w:rPr>
        <w:t>cuernos</w:t>
      </w:r>
      <w:proofErr w:type="spellEnd"/>
      <w:r w:rsidR="00FC7DCA" w:rsidRPr="00FC7DCA">
        <w:rPr>
          <w:rFonts w:ascii="Times New Roman" w:hAnsi="Times New Roman" w:cs="Arial"/>
          <w:i/>
          <w:iCs/>
        </w:rPr>
        <w:t xml:space="preserve"> de Don </w:t>
      </w:r>
      <w:proofErr w:type="spellStart"/>
      <w:r w:rsidR="00FC7DCA" w:rsidRPr="00FC7DCA">
        <w:rPr>
          <w:rFonts w:ascii="Times New Roman" w:hAnsi="Times New Roman" w:cs="Arial"/>
          <w:i/>
          <w:iCs/>
        </w:rPr>
        <w:t>Friolera</w:t>
      </w:r>
      <w:proofErr w:type="spellEnd"/>
      <w:r w:rsidR="00FC7DCA" w:rsidRPr="00FC7DCA">
        <w:rPr>
          <w:rFonts w:ascii="Times New Roman" w:hAnsi="Times New Roman" w:cs="Arial"/>
          <w:i/>
          <w:iCs/>
        </w:rPr>
        <w:t xml:space="preserve"> </w:t>
      </w:r>
      <w:ins w:id="21" w:author="Sarah J. Townsend" w:date="2014-04-26T15:03:00Z">
        <w:r w:rsidR="004C3C66">
          <w:rPr>
            <w:rFonts w:ascii="Times New Roman" w:hAnsi="Times New Roman" w:cs="Arial"/>
          </w:rPr>
          <w:t>[</w:t>
        </w:r>
      </w:ins>
      <w:r w:rsidR="008A77FD" w:rsidRPr="008A77FD">
        <w:rPr>
          <w:rFonts w:ascii="Times New Roman" w:hAnsi="Times New Roman" w:cs="Arial"/>
          <w:i/>
        </w:rPr>
        <w:t xml:space="preserve">Don </w:t>
      </w:r>
      <w:proofErr w:type="spellStart"/>
      <w:r w:rsidR="008A77FD" w:rsidRPr="008A77FD">
        <w:rPr>
          <w:rFonts w:ascii="Times New Roman" w:hAnsi="Times New Roman" w:cs="Arial"/>
          <w:i/>
        </w:rPr>
        <w:t>Friolera’s</w:t>
      </w:r>
      <w:proofErr w:type="spellEnd"/>
      <w:r w:rsidR="008A77FD" w:rsidRPr="008A77FD">
        <w:rPr>
          <w:rFonts w:ascii="Times New Roman" w:hAnsi="Times New Roman" w:cs="Arial"/>
          <w:i/>
        </w:rPr>
        <w:t xml:space="preserve"> Horns</w:t>
      </w:r>
      <w:ins w:id="22" w:author="Sarah J. Townsend" w:date="2014-04-26T15:03:00Z">
        <w:r w:rsidR="004C3C66">
          <w:rPr>
            <w:rFonts w:ascii="Times New Roman" w:hAnsi="Times New Roman" w:cs="Arial"/>
          </w:rPr>
          <w:t>]</w:t>
        </w:r>
      </w:ins>
      <w:ins w:id="23" w:author="Sarah J. Townsend" w:date="2014-06-04T17:43:00Z">
        <w:r w:rsidR="00C01E37">
          <w:rPr>
            <w:rFonts w:ascii="Times New Roman" w:hAnsi="Times New Roman" w:cs="Arial"/>
          </w:rPr>
          <w:t xml:space="preserve"> </w:t>
        </w:r>
        <w:r w:rsidR="00C01E37" w:rsidRPr="00FC7DCA">
          <w:rPr>
            <w:rFonts w:ascii="Times New Roman" w:hAnsi="Times New Roman" w:cs="Arial"/>
          </w:rPr>
          <w:t>(1921</w:t>
        </w:r>
        <w:r w:rsidR="00C01E37">
          <w:rPr>
            <w:rFonts w:ascii="Times New Roman" w:hAnsi="Times New Roman" w:cs="Arial"/>
          </w:rPr>
          <w:t>)</w:t>
        </w:r>
        <w:proofErr w:type="gramStart"/>
        <w:r w:rsidR="00C01E37">
          <w:rPr>
            <w:rFonts w:ascii="Times New Roman" w:hAnsi="Times New Roman" w:cs="Arial"/>
          </w:rPr>
          <w:t>,</w:t>
        </w:r>
      </w:ins>
      <w:ins w:id="24" w:author="Iulia Sprinceana" w:date="2014-04-27T20:58:00Z">
        <w:r w:rsidR="009F427A">
          <w:rPr>
            <w:rFonts w:ascii="Times New Roman" w:hAnsi="Times New Roman" w:cs="Arial"/>
          </w:rPr>
          <w:t>,</w:t>
        </w:r>
        <w:proofErr w:type="gramEnd"/>
        <w:r w:rsidR="009F427A">
          <w:rPr>
            <w:rFonts w:ascii="Times New Roman" w:hAnsi="Times New Roman" w:cs="Arial"/>
          </w:rPr>
          <w:t>which dramatizes a love triangle</w:t>
        </w:r>
      </w:ins>
      <w:ins w:id="25" w:author="Iulia Sprinceana" w:date="2014-04-27T21:00:00Z">
        <w:r w:rsidR="009F427A">
          <w:rPr>
            <w:rFonts w:ascii="Times New Roman" w:hAnsi="Times New Roman" w:cs="Arial"/>
          </w:rPr>
          <w:t xml:space="preserve"> between a cowardly lieutenant, his wife </w:t>
        </w:r>
        <w:r w:rsidR="009F427A">
          <w:rPr>
            <w:rFonts w:ascii="Times New Roman" w:hAnsi="Times New Roman" w:cs="Arial"/>
          </w:rPr>
          <w:lastRenderedPageBreak/>
          <w:t>and a barber,</w:t>
        </w:r>
      </w:ins>
      <w:ins w:id="26" w:author="Iulia Sprinceana" w:date="2014-04-27T20:58:00Z">
        <w:r w:rsidR="009F427A">
          <w:rPr>
            <w:rFonts w:ascii="Times New Roman" w:hAnsi="Times New Roman" w:cs="Arial"/>
          </w:rPr>
          <w:t xml:space="preserve"> and</w:t>
        </w:r>
      </w:ins>
      <w:ins w:id="27" w:author="Iulia Sprinceana" w:date="2014-04-27T21:00:00Z">
        <w:r w:rsidR="009F427A">
          <w:rPr>
            <w:rFonts w:ascii="Times New Roman" w:hAnsi="Times New Roman" w:cs="Arial"/>
          </w:rPr>
          <w:t xml:space="preserve"> the</w:t>
        </w:r>
      </w:ins>
      <w:ins w:id="28" w:author="Iulia Sprinceana" w:date="2014-04-27T20:58:00Z">
        <w:r w:rsidR="009F427A">
          <w:rPr>
            <w:rFonts w:ascii="Times New Roman" w:hAnsi="Times New Roman" w:cs="Arial"/>
          </w:rPr>
          <w:t xml:space="preserve"> subsequent revenge of the lieutenant.</w:t>
        </w:r>
      </w:ins>
      <w:r w:rsidR="00FC7DCA" w:rsidRPr="00FC7DCA">
        <w:rPr>
          <w:rFonts w:ascii="Times New Roman" w:hAnsi="Times New Roman" w:cs="Arial"/>
        </w:rPr>
        <w:t xml:space="preserve"> </w:t>
      </w:r>
      <w:r w:rsidR="001F329B">
        <w:rPr>
          <w:rFonts w:ascii="Times New Roman" w:hAnsi="Times New Roman" w:cs="Arial"/>
        </w:rPr>
        <w:t>Valle</w:t>
      </w:r>
      <w:ins w:id="29" w:author="Sarah J. Townsend" w:date="2014-06-04T18:54:00Z">
        <w:r w:rsidR="00723987">
          <w:rPr>
            <w:rFonts w:ascii="Times New Roman" w:hAnsi="Times New Roman" w:cs="Arial"/>
          </w:rPr>
          <w:t>-</w:t>
        </w:r>
        <w:proofErr w:type="spellStart"/>
        <w:r w:rsidR="00723987">
          <w:rPr>
            <w:rFonts w:ascii="Times New Roman" w:hAnsi="Times New Roman" w:cs="Arial"/>
          </w:rPr>
          <w:t>Inclán</w:t>
        </w:r>
      </w:ins>
      <w:r w:rsidR="001F329B">
        <w:rPr>
          <w:rFonts w:ascii="Times New Roman" w:hAnsi="Times New Roman" w:cs="Arial"/>
        </w:rPr>
        <w:t>’s</w:t>
      </w:r>
      <w:proofErr w:type="spellEnd"/>
      <w:r w:rsidR="001F329B">
        <w:rPr>
          <w:rFonts w:ascii="Times New Roman" w:hAnsi="Times New Roman" w:cs="Arial"/>
        </w:rPr>
        <w:t xml:space="preserve"> plays often feature special effects and cinematic</w:t>
      </w:r>
      <w:r w:rsidR="00C67A04">
        <w:rPr>
          <w:rFonts w:ascii="Times New Roman" w:hAnsi="Times New Roman" w:cs="Arial"/>
        </w:rPr>
        <w:t>-like</w:t>
      </w:r>
      <w:r w:rsidR="001F329B">
        <w:rPr>
          <w:rFonts w:ascii="Times New Roman" w:hAnsi="Times New Roman" w:cs="Arial"/>
        </w:rPr>
        <w:t xml:space="preserve"> changes of scene, which rendered their commercial production difficult during his lifetime.</w:t>
      </w:r>
    </w:p>
    <w:p w14:paraId="2ED0A142" w14:textId="77777777" w:rsidR="001F329B" w:rsidRDefault="001F329B">
      <w:pPr>
        <w:rPr>
          <w:rFonts w:ascii="Times New Roman" w:hAnsi="Times New Roman" w:cs="Arial"/>
        </w:rPr>
      </w:pPr>
    </w:p>
    <w:p w14:paraId="14C72C5B" w14:textId="77777777" w:rsidR="00C67A04" w:rsidRDefault="00FC7DCA">
      <w:pPr>
        <w:rPr>
          <w:rFonts w:ascii="Times New Roman" w:hAnsi="Times New Roman" w:cs="Arial"/>
        </w:rPr>
      </w:pPr>
      <w:r w:rsidRPr="00FC7DCA">
        <w:rPr>
          <w:rFonts w:ascii="Times New Roman" w:hAnsi="Times New Roman" w:cs="Arial"/>
        </w:rPr>
        <w:t>His major novels</w:t>
      </w:r>
      <w:r w:rsidR="00770DF4">
        <w:rPr>
          <w:rFonts w:ascii="Times New Roman" w:hAnsi="Times New Roman" w:cs="Arial"/>
        </w:rPr>
        <w:t xml:space="preserve"> of the later period include three</w:t>
      </w:r>
      <w:r w:rsidRPr="00FC7DCA">
        <w:rPr>
          <w:rFonts w:ascii="Times New Roman" w:hAnsi="Times New Roman" w:cs="Arial"/>
        </w:rPr>
        <w:t xml:space="preserve"> works,</w:t>
      </w:r>
      <w:r w:rsidRPr="00FC7DCA">
        <w:rPr>
          <w:rFonts w:ascii="Times New Roman" w:hAnsi="Times New Roman" w:cs="Arial"/>
          <w:i/>
          <w:iCs/>
        </w:rPr>
        <w:t xml:space="preserve"> La </w:t>
      </w:r>
      <w:proofErr w:type="spellStart"/>
      <w:r w:rsidRPr="00FC7DCA">
        <w:rPr>
          <w:rFonts w:ascii="Times New Roman" w:hAnsi="Times New Roman" w:cs="Arial"/>
          <w:i/>
          <w:iCs/>
        </w:rPr>
        <w:t>corte</w:t>
      </w:r>
      <w:proofErr w:type="spellEnd"/>
      <w:r w:rsidRPr="00FC7DCA">
        <w:rPr>
          <w:rFonts w:ascii="Times New Roman" w:hAnsi="Times New Roman" w:cs="Arial"/>
          <w:i/>
          <w:iCs/>
        </w:rPr>
        <w:t xml:space="preserve"> de los </w:t>
      </w:r>
      <w:proofErr w:type="spellStart"/>
      <w:r w:rsidRPr="00FC7DCA">
        <w:rPr>
          <w:rFonts w:ascii="Times New Roman" w:hAnsi="Times New Roman" w:cs="Arial"/>
          <w:i/>
          <w:iCs/>
        </w:rPr>
        <w:t>milagros</w:t>
      </w:r>
      <w:proofErr w:type="spellEnd"/>
      <w:r w:rsidRPr="00FC7DCA">
        <w:rPr>
          <w:rFonts w:ascii="Times New Roman" w:hAnsi="Times New Roman" w:cs="Arial"/>
        </w:rPr>
        <w:t xml:space="preserve"> (1927)</w:t>
      </w:r>
      <w:r w:rsidR="009D3BB0">
        <w:rPr>
          <w:rFonts w:ascii="Times New Roman" w:hAnsi="Times New Roman" w:cs="Arial"/>
        </w:rPr>
        <w:t>,</w:t>
      </w:r>
      <w:r w:rsidRPr="00FC7DCA">
        <w:rPr>
          <w:rFonts w:ascii="Times New Roman" w:hAnsi="Times New Roman" w:cs="Arial"/>
        </w:rPr>
        <w:t xml:space="preserve"> </w:t>
      </w:r>
      <w:r w:rsidRPr="00FC7DCA">
        <w:rPr>
          <w:rFonts w:ascii="Times New Roman" w:hAnsi="Times New Roman" w:cs="Arial"/>
          <w:i/>
          <w:iCs/>
        </w:rPr>
        <w:t xml:space="preserve">Viva mi </w:t>
      </w:r>
      <w:proofErr w:type="spellStart"/>
      <w:r w:rsidRPr="00FC7DCA">
        <w:rPr>
          <w:rFonts w:ascii="Times New Roman" w:hAnsi="Times New Roman" w:cs="Arial"/>
          <w:i/>
          <w:iCs/>
        </w:rPr>
        <w:t>dueño</w:t>
      </w:r>
      <w:proofErr w:type="spellEnd"/>
      <w:r w:rsidRPr="00FC7DCA">
        <w:rPr>
          <w:rFonts w:ascii="Times New Roman" w:hAnsi="Times New Roman" w:cs="Arial"/>
        </w:rPr>
        <w:t xml:space="preserve"> (1928), </w:t>
      </w:r>
      <w:r w:rsidR="009D3BB0">
        <w:rPr>
          <w:rFonts w:ascii="Times New Roman" w:hAnsi="Times New Roman" w:cs="Arial"/>
        </w:rPr>
        <w:t>and</w:t>
      </w:r>
      <w:r w:rsidRPr="00FC7DCA">
        <w:rPr>
          <w:rFonts w:ascii="Times New Roman" w:hAnsi="Times New Roman" w:cs="Arial"/>
        </w:rPr>
        <w:t xml:space="preserve"> </w:t>
      </w:r>
      <w:proofErr w:type="spellStart"/>
      <w:r w:rsidRPr="00FC7DCA">
        <w:rPr>
          <w:rFonts w:ascii="Times New Roman" w:hAnsi="Times New Roman" w:cs="Arial"/>
          <w:i/>
          <w:iCs/>
        </w:rPr>
        <w:t>Baza</w:t>
      </w:r>
      <w:proofErr w:type="spellEnd"/>
      <w:r w:rsidRPr="00FC7DCA">
        <w:rPr>
          <w:rFonts w:ascii="Times New Roman" w:hAnsi="Times New Roman" w:cs="Arial"/>
          <w:i/>
          <w:iCs/>
        </w:rPr>
        <w:t xml:space="preserve"> de </w:t>
      </w:r>
      <w:proofErr w:type="spellStart"/>
      <w:r w:rsidRPr="00FC7DCA">
        <w:rPr>
          <w:rFonts w:ascii="Times New Roman" w:hAnsi="Times New Roman" w:cs="Arial"/>
          <w:i/>
          <w:iCs/>
        </w:rPr>
        <w:t>espadas</w:t>
      </w:r>
      <w:proofErr w:type="spellEnd"/>
      <w:r w:rsidR="00770DF4">
        <w:rPr>
          <w:rFonts w:ascii="Times New Roman" w:hAnsi="Times New Roman" w:cs="Arial"/>
        </w:rPr>
        <w:t xml:space="preserve"> (1932</w:t>
      </w:r>
      <w:r w:rsidRPr="00FC7DCA">
        <w:rPr>
          <w:rFonts w:ascii="Times New Roman" w:hAnsi="Times New Roman" w:cs="Arial"/>
        </w:rPr>
        <w:t xml:space="preserve">), </w:t>
      </w:r>
      <w:ins w:id="30" w:author="Sarah J. Townsend" w:date="2014-04-26T14:49:00Z">
        <w:r w:rsidR="00B95AE8">
          <w:rPr>
            <w:rFonts w:ascii="Times New Roman" w:hAnsi="Times New Roman" w:cs="Arial"/>
          </w:rPr>
          <w:t>which</w:t>
        </w:r>
      </w:ins>
      <w:r w:rsidRPr="00FC7DCA">
        <w:rPr>
          <w:rFonts w:ascii="Times New Roman" w:hAnsi="Times New Roman" w:cs="Arial"/>
        </w:rPr>
        <w:t xml:space="preserve"> were part of an unfinished nine-volume cycle of historical novels collectively entitled </w:t>
      </w:r>
      <w:r w:rsidRPr="00FC7DCA">
        <w:rPr>
          <w:rFonts w:ascii="Times New Roman" w:hAnsi="Times New Roman" w:cs="Arial"/>
          <w:i/>
          <w:iCs/>
        </w:rPr>
        <w:t xml:space="preserve">El </w:t>
      </w:r>
      <w:proofErr w:type="spellStart"/>
      <w:r w:rsidRPr="00FC7DCA">
        <w:rPr>
          <w:rFonts w:ascii="Times New Roman" w:hAnsi="Times New Roman" w:cs="Arial"/>
          <w:i/>
          <w:iCs/>
        </w:rPr>
        <w:t>ruedo</w:t>
      </w:r>
      <w:proofErr w:type="spellEnd"/>
      <w:r w:rsidRPr="00FC7DCA">
        <w:rPr>
          <w:rFonts w:ascii="Times New Roman" w:hAnsi="Times New Roman" w:cs="Arial"/>
          <w:i/>
          <w:iCs/>
        </w:rPr>
        <w:t xml:space="preserve"> </w:t>
      </w:r>
      <w:proofErr w:type="spellStart"/>
      <w:r w:rsidRPr="00FC7DCA">
        <w:rPr>
          <w:rFonts w:ascii="Times New Roman" w:hAnsi="Times New Roman" w:cs="Arial"/>
          <w:i/>
          <w:iCs/>
        </w:rPr>
        <w:t>ibérico</w:t>
      </w:r>
      <w:proofErr w:type="spellEnd"/>
      <w:r w:rsidRPr="00FC7DCA">
        <w:rPr>
          <w:rFonts w:ascii="Times New Roman" w:hAnsi="Times New Roman" w:cs="Arial"/>
          <w:i/>
          <w:iCs/>
        </w:rPr>
        <w:t xml:space="preserve"> </w:t>
      </w:r>
      <w:r w:rsidRPr="00FC7DCA">
        <w:rPr>
          <w:rFonts w:ascii="Times New Roman" w:hAnsi="Times New Roman" w:cs="Arial"/>
        </w:rPr>
        <w:t>(1927–28; “The Iberian Circle”); the completed works deal with the political corruption and social degrada</w:t>
      </w:r>
      <w:r w:rsidR="009C573D">
        <w:rPr>
          <w:rFonts w:ascii="Times New Roman" w:hAnsi="Times New Roman" w:cs="Arial"/>
        </w:rPr>
        <w:t xml:space="preserve">tion of Spain in the latter </w:t>
      </w:r>
      <w:ins w:id="31" w:author="Sarah J. Townsend" w:date="2014-04-26T14:49:00Z">
        <w:r w:rsidR="008A77FD" w:rsidRPr="008A77FD">
          <w:rPr>
            <w:rFonts w:ascii="Times New Roman" w:hAnsi="Times New Roman" w:cs="Arial"/>
          </w:rPr>
          <w:t>nineteenth</w:t>
        </w:r>
      </w:ins>
      <w:r w:rsidR="009C573D" w:rsidRPr="00B95AE8">
        <w:rPr>
          <w:rFonts w:ascii="Times New Roman" w:hAnsi="Times New Roman" w:cs="Arial"/>
        </w:rPr>
        <w:t xml:space="preserve"> </w:t>
      </w:r>
      <w:r w:rsidRPr="00FC7DCA">
        <w:rPr>
          <w:rFonts w:ascii="Times New Roman" w:hAnsi="Times New Roman" w:cs="Arial"/>
        </w:rPr>
        <w:t>century</w:t>
      </w:r>
      <w:r w:rsidR="009D3BB0">
        <w:rPr>
          <w:rFonts w:ascii="Times New Roman" w:hAnsi="Times New Roman" w:cs="Arial"/>
        </w:rPr>
        <w:t>, from the reign of Queen Isabella II to the Spanish-American war of 1898</w:t>
      </w:r>
      <w:r w:rsidRPr="00FC7DCA">
        <w:rPr>
          <w:rFonts w:ascii="Times New Roman" w:hAnsi="Times New Roman" w:cs="Arial"/>
        </w:rPr>
        <w:t xml:space="preserve">. </w:t>
      </w:r>
      <w:r w:rsidR="00B371FB">
        <w:rPr>
          <w:rFonts w:ascii="Times New Roman" w:hAnsi="Times New Roman" w:cs="Arial"/>
        </w:rPr>
        <w:t xml:space="preserve">The novel </w:t>
      </w:r>
      <w:proofErr w:type="spellStart"/>
      <w:r w:rsidRPr="00FC7DCA">
        <w:rPr>
          <w:rFonts w:ascii="Times New Roman" w:hAnsi="Times New Roman" w:cs="Arial"/>
          <w:i/>
          <w:iCs/>
        </w:rPr>
        <w:t>Tirano</w:t>
      </w:r>
      <w:proofErr w:type="spellEnd"/>
      <w:r w:rsidRPr="00FC7DCA">
        <w:rPr>
          <w:rFonts w:ascii="Times New Roman" w:hAnsi="Times New Roman" w:cs="Arial"/>
          <w:i/>
          <w:iCs/>
        </w:rPr>
        <w:t xml:space="preserve"> Banderas </w:t>
      </w:r>
      <w:r w:rsidRPr="00FC7DCA">
        <w:rPr>
          <w:rFonts w:ascii="Times New Roman" w:hAnsi="Times New Roman" w:cs="Arial"/>
        </w:rPr>
        <w:t>(1926) is a vivid portrayal of a Latin-American despot.</w:t>
      </w:r>
    </w:p>
    <w:p w14:paraId="37FD6E8F" w14:textId="77777777" w:rsidR="00C67A04" w:rsidRDefault="00C67A04">
      <w:pPr>
        <w:rPr>
          <w:rFonts w:ascii="Times New Roman" w:hAnsi="Times New Roman" w:cs="Arial"/>
        </w:rPr>
      </w:pPr>
    </w:p>
    <w:p w14:paraId="10873314" w14:textId="77777777" w:rsidR="00FC7DCA" w:rsidRPr="00FC7DCA" w:rsidRDefault="000F7A2C">
      <w:pPr>
        <w:rPr>
          <w:rFonts w:ascii="Times New Roman" w:hAnsi="Times New Roman"/>
        </w:rPr>
      </w:pPr>
      <w:r>
        <w:rPr>
          <w:rFonts w:ascii="Times New Roman" w:hAnsi="Times New Roman" w:cs="Arial"/>
        </w:rPr>
        <w:t>Valle-Inclán is</w:t>
      </w:r>
      <w:r w:rsidR="00C67A04">
        <w:rPr>
          <w:rFonts w:ascii="Times New Roman" w:hAnsi="Times New Roman" w:cs="Arial"/>
        </w:rPr>
        <w:t xml:space="preserve"> a </w:t>
      </w:r>
      <w:r>
        <w:rPr>
          <w:rFonts w:ascii="Times New Roman" w:hAnsi="Times New Roman" w:cs="Arial"/>
        </w:rPr>
        <w:t>crucial yet</w:t>
      </w:r>
      <w:r w:rsidR="00C67A04">
        <w:rPr>
          <w:rFonts w:ascii="Times New Roman" w:hAnsi="Times New Roman" w:cs="Arial"/>
        </w:rPr>
        <w:t xml:space="preserve"> controversial figure </w:t>
      </w:r>
      <w:ins w:id="32" w:author="Sarah J. Townsend" w:date="2014-04-26T14:50:00Z">
        <w:r w:rsidR="00B95AE8">
          <w:rPr>
            <w:rFonts w:ascii="Times New Roman" w:hAnsi="Times New Roman" w:cs="Arial"/>
          </w:rPr>
          <w:t>in</w:t>
        </w:r>
      </w:ins>
      <w:r w:rsidR="00C67A04">
        <w:rPr>
          <w:rFonts w:ascii="Times New Roman" w:hAnsi="Times New Roman" w:cs="Arial"/>
        </w:rPr>
        <w:t xml:space="preserve"> Spanish </w:t>
      </w:r>
      <w:ins w:id="33" w:author="Sarah J. Townsend" w:date="2014-04-26T15:04:00Z">
        <w:r w:rsidR="00272919">
          <w:rPr>
            <w:rFonts w:ascii="Times New Roman" w:hAnsi="Times New Roman" w:cs="Arial"/>
          </w:rPr>
          <w:t>m</w:t>
        </w:r>
      </w:ins>
      <w:r w:rsidR="00C67A04">
        <w:rPr>
          <w:rFonts w:ascii="Times New Roman" w:hAnsi="Times New Roman" w:cs="Arial"/>
        </w:rPr>
        <w:t xml:space="preserve">odernist letters. </w:t>
      </w:r>
      <w:ins w:id="34" w:author="Sarah J. Townsend" w:date="2014-04-26T14:50:00Z">
        <w:r w:rsidR="00B95AE8">
          <w:rPr>
            <w:rFonts w:ascii="Times New Roman" w:hAnsi="Times New Roman" w:cs="Arial"/>
          </w:rPr>
          <w:t>A d</w:t>
        </w:r>
      </w:ins>
      <w:r w:rsidR="00C67A04">
        <w:rPr>
          <w:rFonts w:ascii="Times New Roman" w:hAnsi="Times New Roman" w:cs="Arial"/>
        </w:rPr>
        <w:t xml:space="preserve">efender of the </w:t>
      </w:r>
      <w:proofErr w:type="spellStart"/>
      <w:r w:rsidR="00C67A04">
        <w:rPr>
          <w:rFonts w:ascii="Times New Roman" w:hAnsi="Times New Roman" w:cs="Arial"/>
        </w:rPr>
        <w:t>Carlist</w:t>
      </w:r>
      <w:proofErr w:type="spellEnd"/>
      <w:r w:rsidR="00C67A04">
        <w:rPr>
          <w:rFonts w:ascii="Times New Roman" w:hAnsi="Times New Roman" w:cs="Arial"/>
        </w:rPr>
        <w:t xml:space="preserve"> cause</w:t>
      </w:r>
      <w:r w:rsidR="00770DF4">
        <w:rPr>
          <w:rFonts w:ascii="Times New Roman" w:hAnsi="Times New Roman" w:cs="Arial"/>
        </w:rPr>
        <w:t xml:space="preserve"> (traditional absolutism)</w:t>
      </w:r>
      <w:r w:rsidR="00C67A04">
        <w:rPr>
          <w:rFonts w:ascii="Times New Roman" w:hAnsi="Times New Roman" w:cs="Arial"/>
        </w:rPr>
        <w:t xml:space="preserve">, he fought to gain nobility titles, at the same time publicly condemning Primo de Rivera’s dictatorship and thus having to spend </w:t>
      </w:r>
      <w:r w:rsidR="007F7F25">
        <w:rPr>
          <w:rFonts w:ascii="Times New Roman" w:hAnsi="Times New Roman" w:cs="Arial"/>
        </w:rPr>
        <w:t xml:space="preserve">several </w:t>
      </w:r>
      <w:r w:rsidR="00F706FF">
        <w:rPr>
          <w:rFonts w:ascii="Times New Roman" w:hAnsi="Times New Roman" w:cs="Arial"/>
        </w:rPr>
        <w:t xml:space="preserve">days </w:t>
      </w:r>
      <w:r w:rsidR="00C67A04">
        <w:rPr>
          <w:rFonts w:ascii="Times New Roman" w:hAnsi="Times New Roman" w:cs="Arial"/>
        </w:rPr>
        <w:t>in prison.</w:t>
      </w:r>
      <w:r w:rsidR="00145176">
        <w:rPr>
          <w:rFonts w:ascii="Times New Roman" w:hAnsi="Times New Roman" w:cs="Arial"/>
        </w:rPr>
        <w:t xml:space="preserve"> </w:t>
      </w:r>
      <w:r w:rsidR="00145176">
        <w:rPr>
          <w:rFonts w:ascii="Times New Roman" w:hAnsi="Times New Roman"/>
        </w:rPr>
        <w:t xml:space="preserve">He died of a malignant cystic infection at the age of 69 back in Galicia, where he was already a patient of a radiotherapy clinic. </w:t>
      </w:r>
    </w:p>
    <w:p w14:paraId="2DBF328D" w14:textId="77777777" w:rsidR="00FC7DCA" w:rsidRDefault="00FC7DCA">
      <w:pPr>
        <w:rPr>
          <w:ins w:id="35" w:author="Sarah J. Townsend" w:date="2014-06-04T17:47:00Z"/>
          <w:rFonts w:ascii="Times New Roman" w:hAnsi="Times New Roman"/>
        </w:rPr>
      </w:pPr>
    </w:p>
    <w:p w14:paraId="62F839BD" w14:textId="77777777" w:rsidR="00523014" w:rsidRDefault="00523014" w:rsidP="00523014">
      <w:pPr>
        <w:rPr>
          <w:ins w:id="36" w:author="Sarah J. Townsend" w:date="2014-06-04T17:47:00Z"/>
          <w:rFonts w:ascii="Times New Roman" w:hAnsi="Times New Roman"/>
          <w:b/>
        </w:rPr>
      </w:pPr>
      <w:ins w:id="37" w:author="Sarah J. Townsend" w:date="2014-06-04T17:47:00Z">
        <w:r>
          <w:rPr>
            <w:rFonts w:ascii="Times New Roman" w:hAnsi="Times New Roman"/>
            <w:b/>
          </w:rPr>
          <w:t>List of key works:</w:t>
        </w:r>
      </w:ins>
    </w:p>
    <w:p w14:paraId="67CC01A4" w14:textId="77777777" w:rsidR="00523014" w:rsidRDefault="00523014" w:rsidP="00523014">
      <w:pPr>
        <w:rPr>
          <w:ins w:id="38" w:author="Sarah J. Townsend" w:date="2014-06-04T17:47:00Z"/>
          <w:rFonts w:ascii="Times New Roman" w:hAnsi="Times New Roman"/>
          <w:b/>
        </w:rPr>
      </w:pPr>
      <w:ins w:id="39" w:author="Sarah J. Townsend" w:date="2014-06-04T17:47:00Z">
        <w:r>
          <w:rPr>
            <w:rFonts w:ascii="Times New Roman" w:hAnsi="Times New Roman"/>
            <w:b/>
          </w:rPr>
          <w:t>Plays</w:t>
        </w:r>
      </w:ins>
    </w:p>
    <w:p w14:paraId="1867E5B2" w14:textId="77777777" w:rsidR="00523014" w:rsidRDefault="00523014" w:rsidP="00523014">
      <w:pPr>
        <w:rPr>
          <w:ins w:id="40" w:author="Sarah J. Townsend" w:date="2014-06-04T17:47:00Z"/>
          <w:rFonts w:ascii="Times New Roman" w:hAnsi="Times New Roman"/>
          <w:i/>
        </w:rPr>
      </w:pPr>
      <w:ins w:id="41" w:author="Sarah J. Townsend" w:date="2014-06-04T17:47:00Z">
        <w:r>
          <w:rPr>
            <w:rFonts w:ascii="Times New Roman" w:hAnsi="Times New Roman"/>
          </w:rPr>
          <w:t xml:space="preserve">(1920) </w:t>
        </w:r>
        <w:proofErr w:type="spellStart"/>
        <w:r>
          <w:rPr>
            <w:rFonts w:ascii="Times New Roman" w:hAnsi="Times New Roman"/>
            <w:i/>
          </w:rPr>
          <w:t>Divinas</w:t>
        </w:r>
        <w:proofErr w:type="spellEnd"/>
        <w:r>
          <w:rPr>
            <w:rFonts w:ascii="Times New Roman" w:hAnsi="Times New Roman"/>
            <w:i/>
          </w:rPr>
          <w:t xml:space="preserve"> </w:t>
        </w:r>
        <w:proofErr w:type="spellStart"/>
        <w:r>
          <w:rPr>
            <w:rFonts w:ascii="Times New Roman" w:hAnsi="Times New Roman"/>
            <w:i/>
          </w:rPr>
          <w:t>palabras</w:t>
        </w:r>
        <w:proofErr w:type="spellEnd"/>
        <w:r>
          <w:rPr>
            <w:rFonts w:ascii="Times New Roman" w:hAnsi="Times New Roman"/>
            <w:i/>
          </w:rPr>
          <w:t xml:space="preserve"> </w:t>
        </w:r>
      </w:ins>
    </w:p>
    <w:p w14:paraId="64E38D77" w14:textId="77777777" w:rsidR="00523014" w:rsidRDefault="00523014" w:rsidP="00523014">
      <w:pPr>
        <w:rPr>
          <w:ins w:id="42" w:author="Sarah J. Townsend" w:date="2014-06-04T17:47:00Z"/>
          <w:rFonts w:ascii="Times New Roman" w:hAnsi="Times New Roman"/>
          <w:i/>
        </w:rPr>
      </w:pPr>
      <w:ins w:id="43" w:author="Sarah J. Townsend" w:date="2014-06-04T17:47:00Z">
        <w:r>
          <w:rPr>
            <w:rFonts w:ascii="Times New Roman" w:hAnsi="Times New Roman"/>
          </w:rPr>
          <w:t xml:space="preserve">(1920, 1924) </w:t>
        </w:r>
        <w:r>
          <w:rPr>
            <w:rFonts w:ascii="Times New Roman" w:hAnsi="Times New Roman"/>
            <w:i/>
          </w:rPr>
          <w:t>Luces de bohemia [Bohemian Lights]</w:t>
        </w:r>
      </w:ins>
    </w:p>
    <w:p w14:paraId="08B70A17" w14:textId="77777777" w:rsidR="00523014" w:rsidRDefault="00523014" w:rsidP="00523014">
      <w:pPr>
        <w:rPr>
          <w:ins w:id="44" w:author="Sarah J. Townsend" w:date="2014-06-04T17:47:00Z"/>
          <w:rFonts w:ascii="Times New Roman" w:hAnsi="Times New Roman"/>
          <w:i/>
        </w:rPr>
      </w:pPr>
      <w:ins w:id="45" w:author="Sarah J. Townsend" w:date="2014-06-04T17:47:00Z">
        <w:r>
          <w:rPr>
            <w:rFonts w:ascii="Times New Roman" w:hAnsi="Times New Roman"/>
          </w:rPr>
          <w:t xml:space="preserve">(1927) </w:t>
        </w:r>
        <w:proofErr w:type="spellStart"/>
        <w:r>
          <w:rPr>
            <w:rFonts w:ascii="Times New Roman" w:hAnsi="Times New Roman"/>
            <w:i/>
          </w:rPr>
          <w:t>Retablo</w:t>
        </w:r>
        <w:proofErr w:type="spellEnd"/>
        <w:r>
          <w:rPr>
            <w:rFonts w:ascii="Times New Roman" w:hAnsi="Times New Roman"/>
            <w:i/>
          </w:rPr>
          <w:t xml:space="preserve"> de la </w:t>
        </w:r>
        <w:proofErr w:type="spellStart"/>
        <w:r>
          <w:rPr>
            <w:rFonts w:ascii="Times New Roman" w:hAnsi="Times New Roman"/>
            <w:i/>
          </w:rPr>
          <w:t>avaricia</w:t>
        </w:r>
        <w:proofErr w:type="spellEnd"/>
        <w:r>
          <w:rPr>
            <w:rFonts w:ascii="Times New Roman" w:hAnsi="Times New Roman"/>
            <w:i/>
          </w:rPr>
          <w:t xml:space="preserve">, la </w:t>
        </w:r>
        <w:proofErr w:type="spellStart"/>
        <w:r>
          <w:rPr>
            <w:rFonts w:ascii="Times New Roman" w:hAnsi="Times New Roman"/>
            <w:i/>
          </w:rPr>
          <w:t>lujuria</w:t>
        </w:r>
        <w:proofErr w:type="spellEnd"/>
        <w:r>
          <w:rPr>
            <w:rFonts w:ascii="Times New Roman" w:hAnsi="Times New Roman"/>
            <w:i/>
          </w:rPr>
          <w:t xml:space="preserve"> y la </w:t>
        </w:r>
        <w:proofErr w:type="spellStart"/>
        <w:r>
          <w:rPr>
            <w:rFonts w:ascii="Times New Roman" w:hAnsi="Times New Roman"/>
            <w:i/>
          </w:rPr>
          <w:t>muerte</w:t>
        </w:r>
        <w:proofErr w:type="spellEnd"/>
      </w:ins>
    </w:p>
    <w:p w14:paraId="710AD17F" w14:textId="77777777" w:rsidR="00523014" w:rsidRDefault="00523014" w:rsidP="00523014">
      <w:pPr>
        <w:rPr>
          <w:ins w:id="46" w:author="Sarah J. Townsend" w:date="2014-06-04T17:47:00Z"/>
          <w:rFonts w:ascii="Times New Roman" w:hAnsi="Times New Roman"/>
          <w:i/>
        </w:rPr>
      </w:pPr>
      <w:ins w:id="47" w:author="Sarah J. Townsend" w:date="2014-06-04T17:47:00Z">
        <w:r>
          <w:rPr>
            <w:rFonts w:ascii="Times New Roman" w:hAnsi="Times New Roman"/>
          </w:rPr>
          <w:t xml:space="preserve">(1930) </w:t>
        </w:r>
        <w:proofErr w:type="spellStart"/>
        <w:r>
          <w:rPr>
            <w:rFonts w:ascii="Times New Roman" w:hAnsi="Times New Roman"/>
            <w:i/>
          </w:rPr>
          <w:t>Martes</w:t>
        </w:r>
        <w:proofErr w:type="spellEnd"/>
        <w:r>
          <w:rPr>
            <w:rFonts w:ascii="Times New Roman" w:hAnsi="Times New Roman"/>
            <w:i/>
          </w:rPr>
          <w:t xml:space="preserve"> de </w:t>
        </w:r>
        <w:proofErr w:type="spellStart"/>
        <w:r>
          <w:rPr>
            <w:rFonts w:ascii="Times New Roman" w:hAnsi="Times New Roman"/>
            <w:i/>
          </w:rPr>
          <w:t>Carnaval</w:t>
        </w:r>
        <w:proofErr w:type="spellEnd"/>
      </w:ins>
    </w:p>
    <w:p w14:paraId="4713D75E" w14:textId="77777777" w:rsidR="00523014" w:rsidRDefault="00523014" w:rsidP="00523014">
      <w:pPr>
        <w:rPr>
          <w:ins w:id="48" w:author="Sarah J. Townsend" w:date="2014-06-04T17:47:00Z"/>
          <w:rFonts w:ascii="Times New Roman" w:hAnsi="Times New Roman"/>
          <w:i/>
        </w:rPr>
      </w:pPr>
    </w:p>
    <w:p w14:paraId="5F3A1015" w14:textId="77777777" w:rsidR="00523014" w:rsidRDefault="00523014" w:rsidP="00523014">
      <w:pPr>
        <w:rPr>
          <w:ins w:id="49" w:author="Sarah J. Townsend" w:date="2014-06-04T17:47:00Z"/>
          <w:rFonts w:ascii="Times New Roman" w:hAnsi="Times New Roman"/>
          <w:b/>
        </w:rPr>
      </w:pPr>
      <w:ins w:id="50" w:author="Sarah J. Townsend" w:date="2014-06-04T17:47:00Z">
        <w:r>
          <w:rPr>
            <w:rFonts w:ascii="Times New Roman" w:hAnsi="Times New Roman"/>
            <w:b/>
          </w:rPr>
          <w:t>Narrative</w:t>
        </w:r>
      </w:ins>
    </w:p>
    <w:p w14:paraId="5187D4C9" w14:textId="77777777" w:rsidR="00523014" w:rsidRPr="00425ECE" w:rsidRDefault="00523014" w:rsidP="00523014">
      <w:pPr>
        <w:rPr>
          <w:ins w:id="51" w:author="Sarah J. Townsend" w:date="2014-06-04T17:47:00Z"/>
          <w:rFonts w:ascii="Times New Roman" w:hAnsi="Times New Roman"/>
          <w:i/>
        </w:rPr>
      </w:pPr>
      <w:ins w:id="52" w:author="Sarah J. Townsend" w:date="2014-06-04T17:47:00Z">
        <w:r>
          <w:rPr>
            <w:rFonts w:ascii="Times New Roman" w:hAnsi="Times New Roman"/>
          </w:rPr>
          <w:t xml:space="preserve">(1902-05) </w:t>
        </w:r>
        <w:r>
          <w:rPr>
            <w:rFonts w:ascii="Times New Roman" w:hAnsi="Times New Roman"/>
            <w:i/>
          </w:rPr>
          <w:t xml:space="preserve">Sonatas (de </w:t>
        </w:r>
        <w:proofErr w:type="spellStart"/>
        <w:r>
          <w:rPr>
            <w:rFonts w:ascii="Times New Roman" w:hAnsi="Times New Roman"/>
            <w:i/>
          </w:rPr>
          <w:t>otoño</w:t>
        </w:r>
        <w:proofErr w:type="spellEnd"/>
        <w:r>
          <w:rPr>
            <w:rFonts w:ascii="Times New Roman" w:hAnsi="Times New Roman"/>
            <w:i/>
          </w:rPr>
          <w:t xml:space="preserve">, de </w:t>
        </w:r>
        <w:proofErr w:type="spellStart"/>
        <w:r>
          <w:rPr>
            <w:rFonts w:ascii="Times New Roman" w:hAnsi="Times New Roman"/>
            <w:i/>
          </w:rPr>
          <w:t>estío</w:t>
        </w:r>
        <w:proofErr w:type="spellEnd"/>
        <w:r>
          <w:rPr>
            <w:rFonts w:ascii="Times New Roman" w:hAnsi="Times New Roman"/>
            <w:i/>
          </w:rPr>
          <w:t xml:space="preserve">, de primavera, de </w:t>
        </w:r>
        <w:proofErr w:type="spellStart"/>
        <w:r>
          <w:rPr>
            <w:rFonts w:ascii="Times New Roman" w:hAnsi="Times New Roman"/>
            <w:i/>
          </w:rPr>
          <w:t>invierno</w:t>
        </w:r>
        <w:proofErr w:type="spellEnd"/>
        <w:r>
          <w:rPr>
            <w:rFonts w:ascii="Times New Roman" w:hAnsi="Times New Roman"/>
          </w:rPr>
          <w:t>)</w:t>
        </w:r>
        <w:r>
          <w:rPr>
            <w:rFonts w:ascii="Times New Roman" w:hAnsi="Times New Roman"/>
            <w:i/>
          </w:rPr>
          <w:t xml:space="preserve">  </w:t>
        </w:r>
      </w:ins>
    </w:p>
    <w:p w14:paraId="62FB1715" w14:textId="77777777" w:rsidR="00523014" w:rsidRDefault="00523014" w:rsidP="00523014">
      <w:pPr>
        <w:rPr>
          <w:ins w:id="53" w:author="Sarah J. Townsend" w:date="2014-06-04T17:47:00Z"/>
          <w:rFonts w:ascii="Times New Roman" w:hAnsi="Times New Roman"/>
          <w:i/>
        </w:rPr>
      </w:pPr>
      <w:ins w:id="54" w:author="Sarah J. Townsend" w:date="2014-06-04T17:47:00Z">
        <w:r>
          <w:rPr>
            <w:rFonts w:ascii="Times New Roman" w:hAnsi="Times New Roman"/>
          </w:rPr>
          <w:t xml:space="preserve">(1926) </w:t>
        </w:r>
        <w:proofErr w:type="spellStart"/>
        <w:r>
          <w:rPr>
            <w:rFonts w:ascii="Times New Roman" w:hAnsi="Times New Roman"/>
            <w:i/>
          </w:rPr>
          <w:t>Tirano</w:t>
        </w:r>
        <w:proofErr w:type="spellEnd"/>
        <w:r>
          <w:rPr>
            <w:rFonts w:ascii="Times New Roman" w:hAnsi="Times New Roman"/>
            <w:i/>
          </w:rPr>
          <w:t xml:space="preserve"> Banderas</w:t>
        </w:r>
      </w:ins>
    </w:p>
    <w:p w14:paraId="55B16854" w14:textId="77777777" w:rsidR="00523014" w:rsidRDefault="00523014" w:rsidP="00523014">
      <w:pPr>
        <w:rPr>
          <w:ins w:id="55" w:author="Sarah J. Townsend" w:date="2014-06-04T17:47:00Z"/>
          <w:rFonts w:ascii="Times New Roman" w:hAnsi="Times New Roman"/>
          <w:i/>
        </w:rPr>
      </w:pPr>
      <w:ins w:id="56" w:author="Sarah J. Townsend" w:date="2014-06-04T17:47:00Z">
        <w:r>
          <w:rPr>
            <w:rFonts w:ascii="Times New Roman" w:hAnsi="Times New Roman"/>
          </w:rPr>
          <w:t xml:space="preserve">(1927-58) </w:t>
        </w:r>
        <w:r>
          <w:rPr>
            <w:rFonts w:ascii="Times New Roman" w:hAnsi="Times New Roman"/>
            <w:i/>
          </w:rPr>
          <w:t xml:space="preserve">El </w:t>
        </w:r>
        <w:proofErr w:type="spellStart"/>
        <w:r>
          <w:rPr>
            <w:rFonts w:ascii="Times New Roman" w:hAnsi="Times New Roman"/>
            <w:i/>
          </w:rPr>
          <w:t>ruedo</w:t>
        </w:r>
        <w:proofErr w:type="spellEnd"/>
        <w:r>
          <w:rPr>
            <w:rFonts w:ascii="Times New Roman" w:hAnsi="Times New Roman"/>
            <w:i/>
          </w:rPr>
          <w:t xml:space="preserve"> </w:t>
        </w:r>
        <w:proofErr w:type="spellStart"/>
        <w:r>
          <w:rPr>
            <w:rFonts w:ascii="Times New Roman" w:hAnsi="Times New Roman"/>
            <w:i/>
          </w:rPr>
          <w:t>ibérico</w:t>
        </w:r>
        <w:proofErr w:type="spellEnd"/>
      </w:ins>
    </w:p>
    <w:p w14:paraId="11FC4758" w14:textId="77777777" w:rsidR="00523014" w:rsidRDefault="00523014" w:rsidP="00523014">
      <w:pPr>
        <w:rPr>
          <w:ins w:id="57" w:author="Sarah J. Townsend" w:date="2014-06-04T17:47:00Z"/>
          <w:rFonts w:ascii="Times New Roman" w:hAnsi="Times New Roman"/>
          <w:b/>
        </w:rPr>
      </w:pPr>
    </w:p>
    <w:p w14:paraId="1649B2DE" w14:textId="77777777" w:rsidR="00523014" w:rsidRDefault="00523014" w:rsidP="00523014">
      <w:pPr>
        <w:rPr>
          <w:ins w:id="58" w:author="Sarah J. Townsend" w:date="2014-06-04T17:47:00Z"/>
          <w:rFonts w:ascii="Times New Roman" w:hAnsi="Times New Roman"/>
          <w:b/>
        </w:rPr>
      </w:pPr>
      <w:ins w:id="59" w:author="Sarah J. Townsend" w:date="2014-06-04T17:47:00Z">
        <w:r>
          <w:rPr>
            <w:rFonts w:ascii="Times New Roman" w:hAnsi="Times New Roman"/>
            <w:b/>
          </w:rPr>
          <w:t>Poetry</w:t>
        </w:r>
      </w:ins>
    </w:p>
    <w:p w14:paraId="245FB575" w14:textId="77777777" w:rsidR="00523014" w:rsidRPr="00425ECE" w:rsidRDefault="00523014" w:rsidP="00523014">
      <w:pPr>
        <w:rPr>
          <w:ins w:id="60" w:author="Sarah J. Townsend" w:date="2014-06-04T17:47:00Z"/>
          <w:rFonts w:ascii="Times New Roman" w:hAnsi="Times New Roman"/>
          <w:i/>
        </w:rPr>
      </w:pPr>
      <w:ins w:id="61" w:author="Sarah J. Townsend" w:date="2014-06-04T17:47:00Z">
        <w:r>
          <w:rPr>
            <w:rFonts w:ascii="Times New Roman" w:hAnsi="Times New Roman"/>
          </w:rPr>
          <w:t xml:space="preserve">(1919) </w:t>
        </w:r>
        <w:r>
          <w:rPr>
            <w:rFonts w:ascii="Times New Roman" w:hAnsi="Times New Roman"/>
            <w:i/>
          </w:rPr>
          <w:t xml:space="preserve">La </w:t>
        </w:r>
        <w:proofErr w:type="spellStart"/>
        <w:r>
          <w:rPr>
            <w:rFonts w:ascii="Times New Roman" w:hAnsi="Times New Roman"/>
            <w:i/>
          </w:rPr>
          <w:t>pipa</w:t>
        </w:r>
        <w:proofErr w:type="spellEnd"/>
        <w:r>
          <w:rPr>
            <w:rFonts w:ascii="Times New Roman" w:hAnsi="Times New Roman"/>
            <w:i/>
          </w:rPr>
          <w:t xml:space="preserve"> de </w:t>
        </w:r>
        <w:proofErr w:type="spellStart"/>
        <w:r>
          <w:rPr>
            <w:rFonts w:ascii="Times New Roman" w:hAnsi="Times New Roman"/>
            <w:i/>
          </w:rPr>
          <w:t>kif</w:t>
        </w:r>
        <w:proofErr w:type="spellEnd"/>
      </w:ins>
    </w:p>
    <w:p w14:paraId="06C115EF" w14:textId="77777777" w:rsidR="00523014" w:rsidRDefault="00523014" w:rsidP="00523014">
      <w:pPr>
        <w:rPr>
          <w:ins w:id="62" w:author="Sarah J. Townsend" w:date="2014-06-04T17:47:00Z"/>
          <w:rFonts w:ascii="Times New Roman" w:hAnsi="Times New Roman"/>
          <w:b/>
        </w:rPr>
      </w:pPr>
    </w:p>
    <w:p w14:paraId="38732FCA" w14:textId="77777777" w:rsidR="00523014" w:rsidRDefault="00523014" w:rsidP="00523014">
      <w:pPr>
        <w:rPr>
          <w:ins w:id="63" w:author="Sarah J. Townsend" w:date="2014-06-04T17:47:00Z"/>
          <w:rFonts w:ascii="Times New Roman" w:hAnsi="Times New Roman"/>
          <w:b/>
        </w:rPr>
      </w:pPr>
      <w:ins w:id="64" w:author="Sarah J. Townsend" w:date="2014-06-04T17:47:00Z">
        <w:r>
          <w:rPr>
            <w:rFonts w:ascii="Times New Roman" w:hAnsi="Times New Roman"/>
            <w:b/>
          </w:rPr>
          <w:t xml:space="preserve">References and further reading </w:t>
        </w:r>
      </w:ins>
    </w:p>
    <w:p w14:paraId="35FD3A8A" w14:textId="77777777" w:rsidR="00523014" w:rsidRDefault="00523014" w:rsidP="00523014">
      <w:pPr>
        <w:rPr>
          <w:ins w:id="65" w:author="Sarah J. Townsend" w:date="2014-06-04T17:47:00Z"/>
          <w:rFonts w:ascii="Times New Roman" w:hAnsi="Times New Roman"/>
          <w:b/>
        </w:rPr>
      </w:pPr>
    </w:p>
    <w:p w14:paraId="4EBB9806" w14:textId="77777777" w:rsidR="00523014" w:rsidRPr="00F16DA3" w:rsidRDefault="00523014" w:rsidP="00523014">
      <w:pPr>
        <w:rPr>
          <w:ins w:id="66" w:author="Sarah J. Townsend" w:date="2014-06-04T17:47:00Z"/>
          <w:rFonts w:ascii="Times New Roman" w:hAnsi="Times New Roman"/>
        </w:rPr>
      </w:pPr>
      <w:ins w:id="67" w:author="Sarah J. Townsend" w:date="2014-06-04T17:47:00Z">
        <w:r>
          <w:rPr>
            <w:rFonts w:ascii="Times New Roman" w:hAnsi="Times New Roman"/>
          </w:rPr>
          <w:t xml:space="preserve">Lyon, J. (1983) </w:t>
        </w:r>
        <w:r>
          <w:rPr>
            <w:rFonts w:ascii="Times New Roman" w:hAnsi="Times New Roman"/>
            <w:i/>
          </w:rPr>
          <w:t>The Theatre of Valle-</w:t>
        </w:r>
        <w:proofErr w:type="spellStart"/>
        <w:r>
          <w:rPr>
            <w:rFonts w:ascii="Times New Roman" w:hAnsi="Times New Roman"/>
            <w:i/>
          </w:rPr>
          <w:t>Inclán</w:t>
        </w:r>
        <w:proofErr w:type="spellEnd"/>
        <w:r>
          <w:rPr>
            <w:rFonts w:ascii="Times New Roman" w:hAnsi="Times New Roman"/>
          </w:rPr>
          <w:t xml:space="preserve">, Cambridge: Cambridge U. Press </w:t>
        </w:r>
      </w:ins>
    </w:p>
    <w:p w14:paraId="0DC3FA7F" w14:textId="77777777" w:rsidR="00523014" w:rsidRDefault="00523014" w:rsidP="00523014">
      <w:pPr>
        <w:rPr>
          <w:ins w:id="68" w:author="Sarah J. Townsend" w:date="2014-06-04T17:47:00Z"/>
          <w:rFonts w:ascii="Times New Roman" w:hAnsi="Times New Roman"/>
        </w:rPr>
      </w:pPr>
    </w:p>
    <w:p w14:paraId="326D8539" w14:textId="77777777" w:rsidR="00523014" w:rsidRPr="00F16DA3" w:rsidRDefault="00523014" w:rsidP="00523014">
      <w:pPr>
        <w:rPr>
          <w:ins w:id="69" w:author="Sarah J. Townsend" w:date="2014-06-04T17:47:00Z"/>
          <w:rFonts w:ascii="Times New Roman" w:hAnsi="Times New Roman"/>
        </w:rPr>
      </w:pPr>
      <w:ins w:id="70" w:author="Sarah J. Townsend" w:date="2014-06-04T17:47:00Z">
        <w:r>
          <w:rPr>
            <w:rFonts w:ascii="Times New Roman" w:hAnsi="Times New Roman"/>
          </w:rPr>
          <w:t xml:space="preserve">Dougherty, D. (1986) </w:t>
        </w:r>
        <w:r>
          <w:rPr>
            <w:rFonts w:ascii="Times New Roman" w:hAnsi="Times New Roman"/>
            <w:i/>
          </w:rPr>
          <w:t>Valle-</w:t>
        </w:r>
        <w:proofErr w:type="spellStart"/>
        <w:r>
          <w:rPr>
            <w:rFonts w:ascii="Times New Roman" w:hAnsi="Times New Roman"/>
            <w:i/>
          </w:rPr>
          <w:t>Inclán</w:t>
        </w:r>
        <w:proofErr w:type="spellEnd"/>
        <w:r>
          <w:rPr>
            <w:rFonts w:ascii="Times New Roman" w:hAnsi="Times New Roman"/>
            <w:i/>
          </w:rPr>
          <w:t xml:space="preserve"> y la </w:t>
        </w:r>
        <w:proofErr w:type="spellStart"/>
        <w:r>
          <w:rPr>
            <w:rFonts w:ascii="Times New Roman" w:hAnsi="Times New Roman"/>
            <w:i/>
          </w:rPr>
          <w:t>Segunda</w:t>
        </w:r>
        <w:proofErr w:type="spellEnd"/>
        <w:r>
          <w:rPr>
            <w:rFonts w:ascii="Times New Roman" w:hAnsi="Times New Roman"/>
            <w:i/>
          </w:rPr>
          <w:t xml:space="preserve"> </w:t>
        </w:r>
        <w:proofErr w:type="spellStart"/>
        <w:r>
          <w:rPr>
            <w:rFonts w:ascii="Times New Roman" w:hAnsi="Times New Roman"/>
            <w:i/>
          </w:rPr>
          <w:t>República</w:t>
        </w:r>
        <w:proofErr w:type="spellEnd"/>
        <w:r>
          <w:rPr>
            <w:rFonts w:ascii="Times New Roman" w:hAnsi="Times New Roman"/>
            <w:i/>
          </w:rPr>
          <w:t xml:space="preserve">, </w:t>
        </w:r>
        <w:r>
          <w:rPr>
            <w:rFonts w:ascii="Times New Roman" w:hAnsi="Times New Roman"/>
          </w:rPr>
          <w:t>Valencia: Pre-</w:t>
        </w:r>
        <w:proofErr w:type="spellStart"/>
        <w:r>
          <w:rPr>
            <w:rFonts w:ascii="Times New Roman" w:hAnsi="Times New Roman"/>
          </w:rPr>
          <w:t>textos</w:t>
        </w:r>
        <w:proofErr w:type="spellEnd"/>
        <w:r>
          <w:rPr>
            <w:rFonts w:ascii="Times New Roman" w:hAnsi="Times New Roman"/>
          </w:rPr>
          <w:t xml:space="preserve"> </w:t>
        </w:r>
      </w:ins>
    </w:p>
    <w:p w14:paraId="2E9CA031" w14:textId="77777777" w:rsidR="00523014" w:rsidRDefault="00523014" w:rsidP="00523014">
      <w:pPr>
        <w:rPr>
          <w:ins w:id="71" w:author="Sarah J. Townsend" w:date="2014-06-04T17:47:00Z"/>
          <w:rFonts w:ascii="Times New Roman" w:hAnsi="Times New Roman"/>
          <w:b/>
        </w:rPr>
      </w:pPr>
    </w:p>
    <w:p w14:paraId="49BA5264" w14:textId="77777777" w:rsidR="00523014" w:rsidRDefault="00523014" w:rsidP="00523014">
      <w:pPr>
        <w:rPr>
          <w:ins w:id="72" w:author="Sarah J. Townsend" w:date="2014-06-04T17:47:00Z"/>
          <w:rFonts w:ascii="Times New Roman" w:hAnsi="Times New Roman"/>
        </w:rPr>
      </w:pPr>
      <w:ins w:id="73" w:author="Sarah J. Townsend" w:date="2014-06-04T17:47:00Z">
        <w:r>
          <w:rPr>
            <w:rFonts w:ascii="Times New Roman" w:hAnsi="Times New Roman"/>
          </w:rPr>
          <w:t xml:space="preserve">Flynn, G. C. (1994) </w:t>
        </w:r>
        <w:r>
          <w:rPr>
            <w:rFonts w:ascii="Times New Roman" w:hAnsi="Times New Roman"/>
            <w:i/>
          </w:rPr>
          <w:t>The Aesthetic Code of Don Ramón del Valle-</w:t>
        </w:r>
        <w:proofErr w:type="spellStart"/>
        <w:r>
          <w:rPr>
            <w:rFonts w:ascii="Times New Roman" w:hAnsi="Times New Roman"/>
            <w:i/>
          </w:rPr>
          <w:t>Inclán</w:t>
        </w:r>
        <w:proofErr w:type="spellEnd"/>
        <w:r>
          <w:rPr>
            <w:rFonts w:ascii="Times New Roman" w:hAnsi="Times New Roman"/>
          </w:rPr>
          <w:t xml:space="preserve">, Huntington, </w:t>
        </w:r>
        <w:proofErr w:type="gramStart"/>
        <w:r>
          <w:rPr>
            <w:rFonts w:ascii="Times New Roman" w:hAnsi="Times New Roman"/>
          </w:rPr>
          <w:t>W</w:t>
        </w:r>
        <w:proofErr w:type="gramEnd"/>
        <w:r>
          <w:rPr>
            <w:rFonts w:ascii="Times New Roman" w:hAnsi="Times New Roman"/>
          </w:rPr>
          <w:t xml:space="preserve">. Va.: University Editions. </w:t>
        </w:r>
      </w:ins>
    </w:p>
    <w:p w14:paraId="0BF790F6" w14:textId="77777777" w:rsidR="00523014" w:rsidRDefault="00523014" w:rsidP="00523014">
      <w:pPr>
        <w:rPr>
          <w:ins w:id="74" w:author="Sarah J. Townsend" w:date="2014-06-04T17:47:00Z"/>
          <w:rFonts w:ascii="Times New Roman" w:hAnsi="Times New Roman"/>
        </w:rPr>
      </w:pPr>
    </w:p>
    <w:p w14:paraId="3380DD8C" w14:textId="77777777" w:rsidR="00523014" w:rsidRPr="00A41846" w:rsidRDefault="00523014" w:rsidP="00523014">
      <w:pPr>
        <w:rPr>
          <w:ins w:id="75" w:author="Sarah J. Townsend" w:date="2014-06-04T17:47:00Z"/>
          <w:rFonts w:ascii="Times New Roman" w:hAnsi="Times New Roman"/>
        </w:rPr>
      </w:pPr>
      <w:ins w:id="76" w:author="Sarah J. Townsend" w:date="2014-06-04T17:47:00Z">
        <w:r>
          <w:rPr>
            <w:rFonts w:ascii="Times New Roman" w:hAnsi="Times New Roman"/>
          </w:rPr>
          <w:t xml:space="preserve">Dougherty, D. (2003) </w:t>
        </w:r>
        <w:proofErr w:type="spellStart"/>
        <w:r>
          <w:rPr>
            <w:rFonts w:ascii="Times New Roman" w:hAnsi="Times New Roman"/>
            <w:i/>
          </w:rPr>
          <w:t>Palimpsestos</w:t>
        </w:r>
        <w:proofErr w:type="spellEnd"/>
        <w:r>
          <w:rPr>
            <w:rFonts w:ascii="Times New Roman" w:hAnsi="Times New Roman"/>
            <w:i/>
          </w:rPr>
          <w:t xml:space="preserve"> al </w:t>
        </w:r>
        <w:proofErr w:type="spellStart"/>
        <w:r>
          <w:rPr>
            <w:rFonts w:ascii="Times New Roman" w:hAnsi="Times New Roman"/>
            <w:i/>
          </w:rPr>
          <w:t>cubo</w:t>
        </w:r>
        <w:proofErr w:type="spellEnd"/>
        <w:r>
          <w:rPr>
            <w:rFonts w:ascii="Times New Roman" w:hAnsi="Times New Roman"/>
            <w:i/>
          </w:rPr>
          <w:t xml:space="preserve">: </w:t>
        </w:r>
        <w:proofErr w:type="spellStart"/>
        <w:r>
          <w:rPr>
            <w:rFonts w:ascii="Times New Roman" w:hAnsi="Times New Roman"/>
            <w:i/>
          </w:rPr>
          <w:t>prácticas</w:t>
        </w:r>
        <w:proofErr w:type="spellEnd"/>
        <w:r>
          <w:rPr>
            <w:rFonts w:ascii="Times New Roman" w:hAnsi="Times New Roman"/>
            <w:i/>
          </w:rPr>
          <w:t xml:space="preserve"> </w:t>
        </w:r>
        <w:proofErr w:type="spellStart"/>
        <w:r>
          <w:rPr>
            <w:rFonts w:ascii="Times New Roman" w:hAnsi="Times New Roman"/>
            <w:i/>
          </w:rPr>
          <w:t>discursivas</w:t>
        </w:r>
        <w:proofErr w:type="spellEnd"/>
        <w:r>
          <w:rPr>
            <w:rFonts w:ascii="Times New Roman" w:hAnsi="Times New Roman"/>
            <w:i/>
          </w:rPr>
          <w:t xml:space="preserve"> de Valle-</w:t>
        </w:r>
        <w:proofErr w:type="spellStart"/>
        <w:r>
          <w:rPr>
            <w:rFonts w:ascii="Times New Roman" w:hAnsi="Times New Roman"/>
            <w:i/>
          </w:rPr>
          <w:t>Inclán</w:t>
        </w:r>
        <w:proofErr w:type="spellEnd"/>
        <w:r>
          <w:rPr>
            <w:rFonts w:ascii="Times New Roman" w:hAnsi="Times New Roman"/>
          </w:rPr>
          <w:t xml:space="preserve">, Madrid: Editorial </w:t>
        </w:r>
        <w:proofErr w:type="spellStart"/>
        <w:r>
          <w:rPr>
            <w:rFonts w:ascii="Times New Roman" w:hAnsi="Times New Roman"/>
          </w:rPr>
          <w:t>Fundamentos</w:t>
        </w:r>
        <w:proofErr w:type="spellEnd"/>
        <w:r>
          <w:rPr>
            <w:rFonts w:ascii="Times New Roman" w:hAnsi="Times New Roman"/>
          </w:rPr>
          <w:t>.</w:t>
        </w:r>
      </w:ins>
    </w:p>
    <w:p w14:paraId="71C015D4" w14:textId="77777777" w:rsidR="00523014" w:rsidRDefault="00523014" w:rsidP="00523014">
      <w:pPr>
        <w:rPr>
          <w:ins w:id="77" w:author="Sarah J. Townsend" w:date="2014-06-04T17:47:00Z"/>
          <w:rFonts w:ascii="Times New Roman" w:hAnsi="Times New Roman"/>
        </w:rPr>
      </w:pPr>
    </w:p>
    <w:p w14:paraId="71125B47" w14:textId="77777777" w:rsidR="00523014" w:rsidRPr="00A41846" w:rsidRDefault="00523014" w:rsidP="00523014">
      <w:pPr>
        <w:rPr>
          <w:ins w:id="78" w:author="Sarah J. Townsend" w:date="2014-06-04T17:47:00Z"/>
          <w:rFonts w:ascii="Times New Roman" w:hAnsi="Times New Roman"/>
        </w:rPr>
      </w:pPr>
      <w:ins w:id="79" w:author="Sarah J. Townsend" w:date="2014-06-04T17:47:00Z">
        <w:r>
          <w:rPr>
            <w:rFonts w:ascii="Times New Roman" w:hAnsi="Times New Roman"/>
          </w:rPr>
          <w:t xml:space="preserve">Frost, A. (2010) </w:t>
        </w:r>
        <w:r>
          <w:rPr>
            <w:rFonts w:ascii="Times New Roman" w:hAnsi="Times New Roman"/>
            <w:i/>
          </w:rPr>
          <w:t>The Galician Works of Ramón del Valle-</w:t>
        </w:r>
        <w:proofErr w:type="spellStart"/>
        <w:r>
          <w:rPr>
            <w:rFonts w:ascii="Times New Roman" w:hAnsi="Times New Roman"/>
            <w:i/>
          </w:rPr>
          <w:t>Inclán</w:t>
        </w:r>
        <w:proofErr w:type="spellEnd"/>
        <w:r>
          <w:rPr>
            <w:rFonts w:ascii="Times New Roman" w:hAnsi="Times New Roman"/>
            <w:i/>
          </w:rPr>
          <w:t>: Patterns of Repetition and Continuity</w:t>
        </w:r>
        <w:r>
          <w:rPr>
            <w:rFonts w:ascii="Times New Roman" w:hAnsi="Times New Roman"/>
          </w:rPr>
          <w:t xml:space="preserve">, Oxford: Peter Lang. </w:t>
        </w:r>
      </w:ins>
    </w:p>
    <w:p w14:paraId="4756AB58" w14:textId="77777777" w:rsidR="00523014" w:rsidRDefault="00523014">
      <w:pPr>
        <w:rPr>
          <w:rFonts w:ascii="Times New Roman" w:hAnsi="Times New Roman"/>
        </w:rPr>
      </w:pPr>
    </w:p>
    <w:p w14:paraId="684496F8" w14:textId="77777777" w:rsidR="00523014" w:rsidRDefault="00523014">
      <w:pPr>
        <w:rPr>
          <w:ins w:id="80" w:author="Sarah J. Townsend" w:date="2014-06-04T17:47:00Z"/>
          <w:rFonts w:ascii="Times New Roman" w:hAnsi="Times New Roman"/>
          <w:b/>
        </w:rPr>
      </w:pPr>
    </w:p>
    <w:p w14:paraId="1B030C1D" w14:textId="1152924C" w:rsidR="00FC7DCA" w:rsidRPr="00C01E37" w:rsidRDefault="00FC7DCA">
      <w:pPr>
        <w:rPr>
          <w:rFonts w:ascii="Times New Roman" w:hAnsi="Times New Roman"/>
          <w:b/>
        </w:rPr>
      </w:pPr>
      <w:r w:rsidRPr="00C01E37">
        <w:rPr>
          <w:rFonts w:ascii="Times New Roman" w:hAnsi="Times New Roman"/>
          <w:b/>
        </w:rPr>
        <w:t xml:space="preserve">Iulia </w:t>
      </w:r>
      <w:proofErr w:type="spellStart"/>
      <w:r w:rsidRPr="00C01E37">
        <w:rPr>
          <w:rFonts w:ascii="Times New Roman" w:hAnsi="Times New Roman"/>
          <w:b/>
        </w:rPr>
        <w:t>Sprinceana</w:t>
      </w:r>
      <w:proofErr w:type="spellEnd"/>
      <w:ins w:id="81" w:author="Sarah J. Townsend" w:date="2014-06-04T17:44:00Z">
        <w:r w:rsidR="00723987">
          <w:rPr>
            <w:rFonts w:ascii="Times New Roman" w:hAnsi="Times New Roman"/>
            <w:b/>
          </w:rPr>
          <w:t>, Centre</w:t>
        </w:r>
        <w:r w:rsidR="00C01E37" w:rsidRPr="00C01E37">
          <w:rPr>
            <w:rFonts w:ascii="Times New Roman" w:hAnsi="Times New Roman"/>
            <w:b/>
          </w:rPr>
          <w:t xml:space="preserve"> College (Kentucky)</w:t>
        </w:r>
      </w:ins>
      <w:r w:rsidRPr="00C01E37">
        <w:rPr>
          <w:rFonts w:ascii="Times New Roman" w:hAnsi="Times New Roman"/>
          <w:b/>
        </w:rPr>
        <w:t xml:space="preserve"> </w:t>
      </w:r>
    </w:p>
    <w:p w14:paraId="5EF4738C" w14:textId="77777777" w:rsidR="00FC7DCA" w:rsidRDefault="00FC7DCA">
      <w:pPr>
        <w:rPr>
          <w:ins w:id="82" w:author="Sarah J. Townsend" w:date="2014-06-04T17:47:00Z"/>
          <w:rFonts w:ascii="Times New Roman" w:hAnsi="Times New Roman"/>
        </w:rPr>
      </w:pPr>
    </w:p>
    <w:p w14:paraId="2A60A2C1" w14:textId="77777777" w:rsidR="00523014" w:rsidRDefault="00523014">
      <w:pPr>
        <w:rPr>
          <w:ins w:id="83" w:author="Sarah J. Townsend" w:date="2014-06-04T17:47:00Z"/>
          <w:rFonts w:ascii="Times New Roman" w:hAnsi="Times New Roman"/>
        </w:rPr>
      </w:pPr>
    </w:p>
    <w:p w14:paraId="585086DA" w14:textId="245230A3" w:rsidR="00523014" w:rsidRPr="00523014" w:rsidRDefault="00523014">
      <w:pPr>
        <w:rPr>
          <w:rFonts w:ascii="Times New Roman" w:hAnsi="Times New Roman"/>
          <w:b/>
        </w:rPr>
      </w:pPr>
      <w:ins w:id="84" w:author="Sarah J. Townsend" w:date="2014-06-04T17:47:00Z">
        <w:r w:rsidRPr="00523014">
          <w:rPr>
            <w:rFonts w:ascii="Times New Roman" w:hAnsi="Times New Roman"/>
            <w:b/>
          </w:rPr>
          <w:t>IMAGES</w:t>
        </w:r>
      </w:ins>
    </w:p>
    <w:p w14:paraId="6301B8D8" w14:textId="77777777" w:rsidR="00FC7DCA" w:rsidRDefault="00FC7DCA">
      <w:pPr>
        <w:rPr>
          <w:ins w:id="85" w:author="Iulia Sprinceana" w:date="2014-04-27T21:15:00Z"/>
          <w:rFonts w:ascii="Times New Roman" w:hAnsi="Times New Roman"/>
        </w:rPr>
      </w:pPr>
      <w:r>
        <w:rPr>
          <w:rFonts w:ascii="Times New Roman" w:hAnsi="Times New Roman"/>
        </w:rPr>
        <w:t>Picture URL:</w:t>
      </w:r>
      <w:r w:rsidR="00722DF1">
        <w:rPr>
          <w:rFonts w:ascii="Times New Roman" w:hAnsi="Times New Roman"/>
        </w:rPr>
        <w:t xml:space="preserve"> </w:t>
      </w:r>
      <w:hyperlink r:id="rId6" w:history="1">
        <w:r w:rsidR="00722DF1" w:rsidRPr="00BD0AB8">
          <w:rPr>
            <w:rStyle w:val="Hyperlink"/>
            <w:rFonts w:ascii="Times New Roman" w:hAnsi="Times New Roman"/>
          </w:rPr>
          <w:t>http://www.elpasajero.com/vipzuloaga.html</w:t>
        </w:r>
      </w:hyperlink>
      <w:r w:rsidR="00722DF1">
        <w:rPr>
          <w:rFonts w:ascii="Times New Roman" w:hAnsi="Times New Roman"/>
        </w:rPr>
        <w:t xml:space="preserve"> </w:t>
      </w:r>
    </w:p>
    <w:p w14:paraId="541D2164" w14:textId="77777777" w:rsidR="00C03F28" w:rsidRDefault="00C03F28">
      <w:pPr>
        <w:numPr>
          <w:ins w:id="86" w:author="Iulia Sprinceana" w:date="2014-04-27T21:15:00Z"/>
        </w:numPr>
        <w:rPr>
          <w:ins w:id="87" w:author="Iulia Sprinceana" w:date="2014-04-27T21:15:00Z"/>
          <w:rFonts w:ascii="Times New Roman" w:hAnsi="Times New Roman"/>
        </w:rPr>
      </w:pPr>
    </w:p>
    <w:p w14:paraId="7C96DAE2" w14:textId="77777777" w:rsidR="00C03F28" w:rsidRDefault="00E73D98">
      <w:pPr>
        <w:numPr>
          <w:ins w:id="88" w:author="Iulia Sprinceana" w:date="2014-04-27T21:15:00Z"/>
        </w:numPr>
        <w:rPr>
          <w:rFonts w:ascii="Times New Roman" w:hAnsi="Times New Roman"/>
        </w:rPr>
      </w:pPr>
      <w:r w:rsidRPr="00C01E37">
        <w:rPr>
          <w:rFonts w:ascii="Times New Roman" w:hAnsi="Times New Roman"/>
          <w:noProof/>
          <w:lang w:eastAsia="en-US"/>
        </w:rPr>
        <w:drawing>
          <wp:inline distT="0" distB="0" distL="0" distR="0" wp14:anchorId="6C68CDDB" wp14:editId="0BAE3C61">
            <wp:extent cx="5404104" cy="3190240"/>
            <wp:effectExtent l="25400" t="0" r="6096" b="0"/>
            <wp:docPr id="4" name="P 1" descr="cafe col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fe colon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04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57FCF9" w14:textId="77777777" w:rsidR="00722DF1" w:rsidRDefault="00722DF1">
      <w:pPr>
        <w:numPr>
          <w:ins w:id="89" w:author="Iulia Sprinceana" w:date="2014-04-27T21:15:00Z"/>
        </w:numPr>
        <w:rPr>
          <w:ins w:id="90" w:author="Iulia Sprinceana" w:date="2014-04-27T21:15:00Z"/>
          <w:rFonts w:ascii="Times New Roman" w:hAnsi="Times New Roman"/>
        </w:rPr>
      </w:pPr>
    </w:p>
    <w:p w14:paraId="4490B373" w14:textId="77777777" w:rsidR="00C03F28" w:rsidRDefault="00C03F28">
      <w:pPr>
        <w:rPr>
          <w:ins w:id="91" w:author="Iulia Sprinceana" w:date="2014-04-27T21:28:00Z"/>
          <w:rFonts w:ascii="Times New Roman" w:hAnsi="Times New Roman"/>
        </w:rPr>
      </w:pPr>
      <w:proofErr w:type="gramStart"/>
      <w:ins w:id="92" w:author="Iulia Sprinceana" w:date="2014-04-27T21:15:00Z">
        <w:r>
          <w:rPr>
            <w:rFonts w:ascii="Times New Roman" w:hAnsi="Times New Roman"/>
          </w:rPr>
          <w:t xml:space="preserve">The setting for </w:t>
        </w:r>
      </w:ins>
      <w:ins w:id="93" w:author="Iulia Sprinceana" w:date="2014-04-27T21:21:00Z">
        <w:r w:rsidR="00873603">
          <w:rPr>
            <w:rFonts w:ascii="Times New Roman" w:hAnsi="Times New Roman"/>
          </w:rPr>
          <w:t>the 9</w:t>
        </w:r>
        <w:r w:rsidR="00873603" w:rsidRPr="00523014">
          <w:rPr>
            <w:rFonts w:ascii="Times New Roman" w:hAnsi="Times New Roman"/>
            <w:vertAlign w:val="superscript"/>
          </w:rPr>
          <w:t>th</w:t>
        </w:r>
        <w:r w:rsidR="00873603">
          <w:rPr>
            <w:rFonts w:ascii="Times New Roman" w:hAnsi="Times New Roman"/>
          </w:rPr>
          <w:t xml:space="preserve"> scene of </w:t>
        </w:r>
      </w:ins>
      <w:ins w:id="94" w:author="Iulia Sprinceana" w:date="2014-04-27T21:16:00Z">
        <w:r>
          <w:rPr>
            <w:rFonts w:ascii="Times New Roman" w:hAnsi="Times New Roman"/>
            <w:i/>
          </w:rPr>
          <w:t xml:space="preserve">Luces de bohemia, </w:t>
        </w:r>
        <w:r>
          <w:rPr>
            <w:rFonts w:ascii="Times New Roman" w:hAnsi="Times New Roman"/>
          </w:rPr>
          <w:t xml:space="preserve">2003, directed by Helena </w:t>
        </w:r>
        <w:proofErr w:type="spellStart"/>
        <w:r>
          <w:rPr>
            <w:rFonts w:ascii="Times New Roman" w:hAnsi="Times New Roman"/>
          </w:rPr>
          <w:t>Pimenta</w:t>
        </w:r>
        <w:proofErr w:type="spellEnd"/>
        <w:r>
          <w:rPr>
            <w:rFonts w:ascii="Times New Roman" w:hAnsi="Times New Roman"/>
          </w:rPr>
          <w:t>.</w:t>
        </w:r>
        <w:proofErr w:type="gramEnd"/>
        <w:r>
          <w:rPr>
            <w:rFonts w:ascii="Times New Roman" w:hAnsi="Times New Roman"/>
          </w:rPr>
          <w:t xml:space="preserve"> Copyright Helena </w:t>
        </w:r>
        <w:proofErr w:type="spellStart"/>
        <w:r>
          <w:rPr>
            <w:rFonts w:ascii="Times New Roman" w:hAnsi="Times New Roman"/>
          </w:rPr>
          <w:t>Pimenta</w:t>
        </w:r>
        <w:proofErr w:type="spellEnd"/>
        <w:r>
          <w:rPr>
            <w:rFonts w:ascii="Times New Roman" w:hAnsi="Times New Roman"/>
          </w:rPr>
          <w:t>.</w:t>
        </w:r>
      </w:ins>
      <w:ins w:id="95" w:author="Iulia Sprinceana" w:date="2014-04-27T21:21:00Z">
        <w:r w:rsidR="00873603">
          <w:rPr>
            <w:rFonts w:ascii="Times New Roman" w:hAnsi="Times New Roman"/>
          </w:rPr>
          <w:t xml:space="preserve"> In this scene Max </w:t>
        </w:r>
        <w:proofErr w:type="spellStart"/>
        <w:r w:rsidR="00873603">
          <w:rPr>
            <w:rFonts w:ascii="Times New Roman" w:hAnsi="Times New Roman"/>
          </w:rPr>
          <w:t>Estrella</w:t>
        </w:r>
        <w:proofErr w:type="spellEnd"/>
        <w:r w:rsidR="00873603">
          <w:rPr>
            <w:rFonts w:ascii="Times New Roman" w:hAnsi="Times New Roman"/>
          </w:rPr>
          <w:t>, the protagonist, meets Modernist poet Rub</w:t>
        </w:r>
      </w:ins>
      <w:ins w:id="96" w:author="Iulia Sprinceana" w:date="2014-04-27T21:22:00Z">
        <w:r w:rsidR="00873603">
          <w:rPr>
            <w:rFonts w:ascii="Times New Roman" w:hAnsi="Times New Roman"/>
          </w:rPr>
          <w:t xml:space="preserve">én </w:t>
        </w:r>
        <w:proofErr w:type="spellStart"/>
        <w:r w:rsidR="00873603">
          <w:rPr>
            <w:rFonts w:ascii="Times New Roman" w:hAnsi="Times New Roman"/>
          </w:rPr>
          <w:t>Darío</w:t>
        </w:r>
        <w:proofErr w:type="spellEnd"/>
        <w:r w:rsidR="00873603">
          <w:rPr>
            <w:rFonts w:ascii="Times New Roman" w:hAnsi="Times New Roman"/>
          </w:rPr>
          <w:t xml:space="preserve"> (in the swing) at the Café Colón. The lighting </w:t>
        </w:r>
      </w:ins>
      <w:ins w:id="97" w:author="Iulia Sprinceana" w:date="2014-04-27T21:23:00Z">
        <w:r w:rsidR="00873603">
          <w:rPr>
            <w:rFonts w:ascii="Times New Roman" w:hAnsi="Times New Roman"/>
          </w:rPr>
          <w:t>of</w:t>
        </w:r>
      </w:ins>
      <w:ins w:id="98" w:author="Iulia Sprinceana" w:date="2014-04-27T21:22:00Z">
        <w:r w:rsidR="00873603">
          <w:rPr>
            <w:rFonts w:ascii="Times New Roman" w:hAnsi="Times New Roman"/>
          </w:rPr>
          <w:t xml:space="preserve"> this staging reflects the bohemian ambient of the era and </w:t>
        </w:r>
      </w:ins>
      <w:ins w:id="99" w:author="Iulia Sprinceana" w:date="2014-04-27T21:23:00Z">
        <w:r w:rsidR="00873603">
          <w:rPr>
            <w:rFonts w:ascii="Times New Roman" w:hAnsi="Times New Roman"/>
          </w:rPr>
          <w:t xml:space="preserve">directly </w:t>
        </w:r>
      </w:ins>
      <w:ins w:id="100" w:author="Iulia Sprinceana" w:date="2014-04-27T21:22:00Z">
        <w:r w:rsidR="00873603">
          <w:rPr>
            <w:rFonts w:ascii="Times New Roman" w:hAnsi="Times New Roman"/>
          </w:rPr>
          <w:t xml:space="preserve">reflects </w:t>
        </w:r>
      </w:ins>
      <w:ins w:id="101" w:author="Iulia Sprinceana" w:date="2014-04-27T21:23:00Z">
        <w:r w:rsidR="00873603">
          <w:rPr>
            <w:rFonts w:ascii="Times New Roman" w:hAnsi="Times New Roman"/>
          </w:rPr>
          <w:t>the title of the play.</w:t>
        </w:r>
      </w:ins>
    </w:p>
    <w:p w14:paraId="7E411831" w14:textId="77777777" w:rsidR="00E73D98" w:rsidRDefault="00E73D98">
      <w:pPr>
        <w:numPr>
          <w:ins w:id="102" w:author="Iulia Sprinceana" w:date="2014-04-27T21:28:00Z"/>
        </w:numPr>
        <w:rPr>
          <w:ins w:id="103" w:author="Iulia Sprinceana" w:date="2014-04-27T21:28:00Z"/>
          <w:rFonts w:ascii="Times New Roman" w:hAnsi="Times New Roman"/>
        </w:rPr>
      </w:pPr>
    </w:p>
    <w:p w14:paraId="224A12B4" w14:textId="77777777" w:rsidR="00E73D98" w:rsidRDefault="00E73D98">
      <w:pPr>
        <w:numPr>
          <w:ins w:id="104" w:author="Iulia Sprinceana" w:date="2014-04-27T21:28:00Z"/>
        </w:numPr>
        <w:rPr>
          <w:ins w:id="105" w:author="Iulia Sprinceana" w:date="2014-04-27T21:28:00Z"/>
          <w:rFonts w:ascii="Times New Roman" w:hAnsi="Times New Roman"/>
        </w:rPr>
      </w:pPr>
      <w:bookmarkStart w:id="106" w:name="_GoBack"/>
      <w:ins w:id="107" w:author="Iulia Sprinceana" w:date="2014-04-27T21:31:00Z">
        <w:r w:rsidRPr="002C117C">
          <w:rPr>
            <w:rFonts w:ascii="Times New Roman" w:hAnsi="Times New Roman"/>
            <w:noProof/>
            <w:lang w:eastAsia="en-US"/>
          </w:rPr>
          <w:drawing>
            <wp:anchor distT="0" distB="0" distL="114300" distR="114300" simplePos="0" relativeHeight="251658240" behindDoc="0" locked="0" layoutInCell="1" allowOverlap="1" wp14:anchorId="364F056B" wp14:editId="108FABD9">
              <wp:simplePos x="0" y="0"/>
              <wp:positionH relativeFrom="character">
                <wp:posOffset>233680</wp:posOffset>
              </wp:positionH>
              <wp:positionV relativeFrom="paragraph">
                <wp:posOffset>15240</wp:posOffset>
              </wp:positionV>
              <wp:extent cx="4394200" cy="3108960"/>
              <wp:effectExtent l="25400" t="0" r="0" b="0"/>
              <wp:wrapTight wrapText="bothSides">
                <wp:wrapPolygon edited="0">
                  <wp:start x="-125" y="0"/>
                  <wp:lineTo x="-125" y="21529"/>
                  <wp:lineTo x="21600" y="21529"/>
                  <wp:lineTo x="21600" y="0"/>
                  <wp:lineTo x="-125" y="0"/>
                </wp:wrapPolygon>
              </wp:wrapTight>
              <wp:docPr id="3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94200" cy="310896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anchor>
          </w:drawing>
        </w:r>
      </w:ins>
      <w:bookmarkEnd w:id="106"/>
    </w:p>
    <w:p w14:paraId="0EBC4375" w14:textId="77777777" w:rsidR="00E73D98" w:rsidRPr="00C03F28" w:rsidRDefault="00E73D98">
      <w:pPr>
        <w:numPr>
          <w:ins w:id="108" w:author="Iulia Sprinceana" w:date="2014-04-27T21:28:00Z"/>
        </w:numPr>
        <w:rPr>
          <w:rFonts w:ascii="Times New Roman" w:hAnsi="Times New Roman"/>
        </w:rPr>
      </w:pPr>
    </w:p>
    <w:p w14:paraId="67749E97" w14:textId="77777777" w:rsidR="00E73D98" w:rsidRDefault="00E73D98">
      <w:pPr>
        <w:numPr>
          <w:ins w:id="109" w:author="Iulia Sprinceana" w:date="2014-04-27T21:32:00Z"/>
        </w:numPr>
        <w:rPr>
          <w:ins w:id="110" w:author="Iulia Sprinceana" w:date="2014-04-27T21:32:00Z"/>
          <w:rFonts w:ascii="Times New Roman" w:hAnsi="Times New Roman"/>
          <w:b/>
        </w:rPr>
      </w:pPr>
    </w:p>
    <w:p w14:paraId="7FF504CE" w14:textId="77777777" w:rsidR="00E73D98" w:rsidRDefault="00E73D98">
      <w:pPr>
        <w:numPr>
          <w:ins w:id="111" w:author="Iulia Sprinceana" w:date="2014-04-27T21:32:00Z"/>
        </w:numPr>
        <w:rPr>
          <w:ins w:id="112" w:author="Iulia Sprinceana" w:date="2014-04-27T21:32:00Z"/>
          <w:rFonts w:ascii="Times New Roman" w:hAnsi="Times New Roman"/>
          <w:b/>
        </w:rPr>
      </w:pPr>
    </w:p>
    <w:p w14:paraId="75C65FFF" w14:textId="77777777" w:rsidR="00E73D98" w:rsidRDefault="00E73D98">
      <w:pPr>
        <w:numPr>
          <w:ins w:id="113" w:author="Iulia Sprinceana" w:date="2014-04-27T21:32:00Z"/>
        </w:numPr>
        <w:rPr>
          <w:ins w:id="114" w:author="Iulia Sprinceana" w:date="2014-04-27T21:32:00Z"/>
          <w:rFonts w:ascii="Times New Roman" w:hAnsi="Times New Roman"/>
          <w:b/>
        </w:rPr>
      </w:pPr>
    </w:p>
    <w:p w14:paraId="565DC1EE" w14:textId="77777777" w:rsidR="00E73D98" w:rsidRDefault="00E73D98">
      <w:pPr>
        <w:numPr>
          <w:ins w:id="115" w:author="Iulia Sprinceana" w:date="2014-04-27T21:32:00Z"/>
        </w:numPr>
        <w:rPr>
          <w:ins w:id="116" w:author="Iulia Sprinceana" w:date="2014-04-27T21:32:00Z"/>
          <w:rFonts w:ascii="Times New Roman" w:hAnsi="Times New Roman"/>
          <w:b/>
        </w:rPr>
      </w:pPr>
    </w:p>
    <w:p w14:paraId="65E5B0E2" w14:textId="77777777" w:rsidR="00E73D98" w:rsidRDefault="00E73D98">
      <w:pPr>
        <w:numPr>
          <w:ins w:id="117" w:author="Iulia Sprinceana" w:date="2014-04-27T21:33:00Z"/>
        </w:numPr>
        <w:rPr>
          <w:ins w:id="118" w:author="Iulia Sprinceana" w:date="2014-04-27T21:33:00Z"/>
          <w:rFonts w:ascii="Times New Roman" w:hAnsi="Times New Roman"/>
          <w:b/>
        </w:rPr>
      </w:pPr>
    </w:p>
    <w:p w14:paraId="37BFBDBF" w14:textId="77777777" w:rsidR="00E73D98" w:rsidRDefault="00E73D98">
      <w:pPr>
        <w:numPr>
          <w:ins w:id="119" w:author="Iulia Sprinceana" w:date="2014-04-27T21:33:00Z"/>
        </w:numPr>
        <w:rPr>
          <w:ins w:id="120" w:author="Iulia Sprinceana" w:date="2014-04-27T21:33:00Z"/>
          <w:rFonts w:ascii="Times New Roman" w:hAnsi="Times New Roman"/>
          <w:b/>
        </w:rPr>
      </w:pPr>
    </w:p>
    <w:p w14:paraId="51DF1497" w14:textId="77777777" w:rsidR="00E73D98" w:rsidRDefault="00E73D98">
      <w:pPr>
        <w:numPr>
          <w:ins w:id="121" w:author="Iulia Sprinceana" w:date="2014-04-27T21:33:00Z"/>
        </w:numPr>
        <w:rPr>
          <w:ins w:id="122" w:author="Iulia Sprinceana" w:date="2014-04-27T21:33:00Z"/>
          <w:rFonts w:ascii="Times New Roman" w:hAnsi="Times New Roman"/>
          <w:b/>
        </w:rPr>
      </w:pPr>
    </w:p>
    <w:p w14:paraId="7625B447" w14:textId="77777777" w:rsidR="00E73D98" w:rsidRDefault="00E73D98">
      <w:pPr>
        <w:numPr>
          <w:ins w:id="123" w:author="Iulia Sprinceana" w:date="2014-04-27T21:33:00Z"/>
        </w:numPr>
        <w:rPr>
          <w:ins w:id="124" w:author="Iulia Sprinceana" w:date="2014-04-27T21:33:00Z"/>
          <w:rFonts w:ascii="Times New Roman" w:hAnsi="Times New Roman"/>
          <w:b/>
        </w:rPr>
      </w:pPr>
    </w:p>
    <w:p w14:paraId="1F81F651" w14:textId="77777777" w:rsidR="00E73D98" w:rsidRDefault="00E73D98">
      <w:pPr>
        <w:numPr>
          <w:ins w:id="125" w:author="Iulia Sprinceana" w:date="2014-04-27T21:33:00Z"/>
        </w:numPr>
        <w:rPr>
          <w:ins w:id="126" w:author="Iulia Sprinceana" w:date="2014-04-27T21:33:00Z"/>
          <w:rFonts w:ascii="Times New Roman" w:hAnsi="Times New Roman"/>
          <w:b/>
        </w:rPr>
      </w:pPr>
    </w:p>
    <w:p w14:paraId="57D331E7" w14:textId="77777777" w:rsidR="00E73D98" w:rsidRDefault="00E73D98">
      <w:pPr>
        <w:numPr>
          <w:ins w:id="127" w:author="Iulia Sprinceana" w:date="2014-04-27T21:33:00Z"/>
        </w:numPr>
        <w:rPr>
          <w:ins w:id="128" w:author="Iulia Sprinceana" w:date="2014-04-27T21:33:00Z"/>
          <w:rFonts w:ascii="Times New Roman" w:hAnsi="Times New Roman"/>
          <w:b/>
        </w:rPr>
      </w:pPr>
    </w:p>
    <w:p w14:paraId="5C2E58C3" w14:textId="77777777" w:rsidR="00E73D98" w:rsidRDefault="00E73D98">
      <w:pPr>
        <w:numPr>
          <w:ins w:id="129" w:author="Iulia Sprinceana" w:date="2014-04-27T21:33:00Z"/>
        </w:numPr>
        <w:rPr>
          <w:ins w:id="130" w:author="Iulia Sprinceana" w:date="2014-04-27T21:33:00Z"/>
          <w:rFonts w:ascii="Times New Roman" w:hAnsi="Times New Roman"/>
          <w:b/>
        </w:rPr>
      </w:pPr>
    </w:p>
    <w:p w14:paraId="7910159E" w14:textId="77777777" w:rsidR="00E73D98" w:rsidRDefault="00E73D98">
      <w:pPr>
        <w:numPr>
          <w:ins w:id="131" w:author="Iulia Sprinceana" w:date="2014-04-27T21:33:00Z"/>
        </w:numPr>
        <w:rPr>
          <w:ins w:id="132" w:author="Iulia Sprinceana" w:date="2014-04-27T21:33:00Z"/>
          <w:rFonts w:ascii="Times New Roman" w:hAnsi="Times New Roman"/>
          <w:b/>
        </w:rPr>
      </w:pPr>
    </w:p>
    <w:p w14:paraId="791A33FF" w14:textId="77777777" w:rsidR="00E73D98" w:rsidRDefault="00E73D98">
      <w:pPr>
        <w:numPr>
          <w:ins w:id="133" w:author="Iulia Sprinceana" w:date="2014-04-27T21:33:00Z"/>
        </w:numPr>
        <w:rPr>
          <w:ins w:id="134" w:author="Iulia Sprinceana" w:date="2014-04-27T21:33:00Z"/>
          <w:rFonts w:ascii="Times New Roman" w:hAnsi="Times New Roman"/>
          <w:b/>
        </w:rPr>
      </w:pPr>
    </w:p>
    <w:p w14:paraId="7D49C986" w14:textId="77777777" w:rsidR="00E73D98" w:rsidRDefault="00E73D98">
      <w:pPr>
        <w:numPr>
          <w:ins w:id="135" w:author="Iulia Sprinceana" w:date="2014-04-27T21:33:00Z"/>
        </w:numPr>
        <w:rPr>
          <w:ins w:id="136" w:author="Iulia Sprinceana" w:date="2014-04-27T21:33:00Z"/>
          <w:rFonts w:ascii="Times New Roman" w:hAnsi="Times New Roman"/>
          <w:b/>
        </w:rPr>
      </w:pPr>
    </w:p>
    <w:p w14:paraId="12C51EAE" w14:textId="77777777" w:rsidR="00E73D98" w:rsidRDefault="00E73D98">
      <w:pPr>
        <w:numPr>
          <w:ins w:id="137" w:author="Iulia Sprinceana" w:date="2014-04-27T21:33:00Z"/>
        </w:numPr>
        <w:rPr>
          <w:ins w:id="138" w:author="Iulia Sprinceana" w:date="2014-04-27T21:33:00Z"/>
          <w:rFonts w:ascii="Times New Roman" w:hAnsi="Times New Roman"/>
          <w:b/>
        </w:rPr>
      </w:pPr>
    </w:p>
    <w:p w14:paraId="2F36BC93" w14:textId="77777777" w:rsidR="00E73D98" w:rsidRDefault="00E73D98">
      <w:pPr>
        <w:numPr>
          <w:ins w:id="139" w:author="Iulia Sprinceana" w:date="2014-04-27T21:33:00Z"/>
        </w:numPr>
        <w:rPr>
          <w:ins w:id="140" w:author="Iulia Sprinceana" w:date="2014-04-27T21:33:00Z"/>
          <w:rFonts w:ascii="Times New Roman" w:hAnsi="Times New Roman"/>
          <w:b/>
        </w:rPr>
      </w:pPr>
    </w:p>
    <w:p w14:paraId="61ED1231" w14:textId="77777777" w:rsidR="00E73D98" w:rsidRDefault="00E73D98">
      <w:pPr>
        <w:numPr>
          <w:ins w:id="141" w:author="Iulia Sprinceana" w:date="2014-04-27T21:33:00Z"/>
        </w:numPr>
        <w:rPr>
          <w:ins w:id="142" w:author="Iulia Sprinceana" w:date="2014-04-27T21:33:00Z"/>
          <w:rFonts w:ascii="Times New Roman" w:hAnsi="Times New Roman"/>
          <w:b/>
        </w:rPr>
      </w:pPr>
    </w:p>
    <w:p w14:paraId="5EDFC3E1" w14:textId="77777777" w:rsidR="00E73D98" w:rsidRPr="00523014" w:rsidRDefault="00E73D98">
      <w:pPr>
        <w:numPr>
          <w:ins w:id="143" w:author="Iulia Sprinceana" w:date="2014-04-27T21:33:00Z"/>
        </w:numPr>
        <w:rPr>
          <w:ins w:id="144" w:author="Iulia Sprinceana" w:date="2014-04-27T21:33:00Z"/>
          <w:rFonts w:ascii="Times New Roman" w:hAnsi="Times New Roman"/>
        </w:rPr>
      </w:pPr>
      <w:ins w:id="145" w:author="Iulia Sprinceana" w:date="2014-04-27T21:33:00Z">
        <w:r>
          <w:rPr>
            <w:rFonts w:ascii="Times New Roman" w:hAnsi="Times New Roman"/>
          </w:rPr>
          <w:t xml:space="preserve">The setting for the final scene of </w:t>
        </w:r>
      </w:ins>
      <w:ins w:id="146" w:author="Iulia Sprinceana" w:date="2014-04-27T21:34:00Z">
        <w:r>
          <w:rPr>
            <w:rFonts w:ascii="Times New Roman" w:hAnsi="Times New Roman"/>
            <w:i/>
          </w:rPr>
          <w:t xml:space="preserve">La </w:t>
        </w:r>
        <w:proofErr w:type="spellStart"/>
        <w:proofErr w:type="gramStart"/>
        <w:r>
          <w:rPr>
            <w:rFonts w:ascii="Times New Roman" w:hAnsi="Times New Roman"/>
            <w:i/>
          </w:rPr>
          <w:t>rosa</w:t>
        </w:r>
        <w:proofErr w:type="spellEnd"/>
        <w:proofErr w:type="gramEnd"/>
        <w:r>
          <w:rPr>
            <w:rFonts w:ascii="Times New Roman" w:hAnsi="Times New Roman"/>
            <w:i/>
          </w:rPr>
          <w:t xml:space="preserve"> de </w:t>
        </w:r>
        <w:proofErr w:type="spellStart"/>
        <w:r>
          <w:rPr>
            <w:rFonts w:ascii="Times New Roman" w:hAnsi="Times New Roman"/>
            <w:i/>
          </w:rPr>
          <w:t>papel</w:t>
        </w:r>
        <w:proofErr w:type="spellEnd"/>
        <w:r>
          <w:rPr>
            <w:rFonts w:ascii="Times New Roman" w:hAnsi="Times New Roman"/>
            <w:i/>
          </w:rPr>
          <w:t xml:space="preserve">. </w:t>
        </w:r>
      </w:ins>
      <w:ins w:id="147" w:author="Iulia Sprinceana" w:date="2014-04-27T21:37:00Z">
        <w:r>
          <w:rPr>
            <w:rFonts w:ascii="Times New Roman" w:hAnsi="Times New Roman"/>
          </w:rPr>
          <w:t xml:space="preserve">Copyright: Centro de </w:t>
        </w:r>
        <w:proofErr w:type="spellStart"/>
        <w:r>
          <w:rPr>
            <w:rFonts w:ascii="Times New Roman" w:hAnsi="Times New Roman"/>
          </w:rPr>
          <w:t>Documentación</w:t>
        </w:r>
        <w:proofErr w:type="spellEnd"/>
        <w:r>
          <w:rPr>
            <w:rFonts w:ascii="Times New Roman" w:hAnsi="Times New Roman"/>
          </w:rPr>
          <w:t xml:space="preserve"> </w:t>
        </w:r>
        <w:proofErr w:type="spellStart"/>
        <w:r>
          <w:rPr>
            <w:rFonts w:ascii="Times New Roman" w:hAnsi="Times New Roman"/>
          </w:rPr>
          <w:t>Teatral</w:t>
        </w:r>
        <w:proofErr w:type="spellEnd"/>
        <w:r>
          <w:rPr>
            <w:rFonts w:ascii="Times New Roman" w:hAnsi="Times New Roman"/>
          </w:rPr>
          <w:t xml:space="preserve">, Madrid (CDT). </w:t>
        </w:r>
      </w:ins>
      <w:ins w:id="148" w:author="Iulia Sprinceana" w:date="2014-04-27T21:34:00Z">
        <w:r>
          <w:rPr>
            <w:rFonts w:ascii="Times New Roman" w:hAnsi="Times New Roman"/>
          </w:rPr>
          <w:t>Photo from the 1995 staging by José Luis Gómez.</w:t>
        </w:r>
      </w:ins>
      <w:ins w:id="149" w:author="Iulia Sprinceana" w:date="2014-04-27T21:35:00Z">
        <w:r>
          <w:rPr>
            <w:rFonts w:ascii="Times New Roman" w:hAnsi="Times New Roman"/>
          </w:rPr>
          <w:t xml:space="preserve"> Following the death of his wife, </w:t>
        </w:r>
      </w:ins>
      <w:ins w:id="150" w:author="Iulia Sprinceana" w:date="2014-04-27T21:36:00Z">
        <w:r>
          <w:rPr>
            <w:rFonts w:ascii="Times New Roman" w:hAnsi="Times New Roman"/>
          </w:rPr>
          <w:t xml:space="preserve">and upon locating the money that she had been saving, </w:t>
        </w:r>
      </w:ins>
      <w:ins w:id="151" w:author="Iulia Sprinceana" w:date="2014-04-27T21:35:00Z">
        <w:r>
          <w:rPr>
            <w:rFonts w:ascii="Times New Roman" w:hAnsi="Times New Roman"/>
          </w:rPr>
          <w:t xml:space="preserve">the husband </w:t>
        </w:r>
      </w:ins>
      <w:ins w:id="152" w:author="Iulia Sprinceana" w:date="2014-04-27T21:36:00Z">
        <w:r>
          <w:rPr>
            <w:rFonts w:ascii="Times New Roman" w:hAnsi="Times New Roman"/>
          </w:rPr>
          <w:t xml:space="preserve">throws himself passionately over her dead body. </w:t>
        </w:r>
      </w:ins>
    </w:p>
    <w:p w14:paraId="4CB82350" w14:textId="77777777" w:rsidR="00BF25E7" w:rsidRPr="003850D4" w:rsidRDefault="00BF25E7">
      <w:pPr>
        <w:rPr>
          <w:rFonts w:ascii="Times New Roman" w:hAnsi="Times New Roman"/>
        </w:rPr>
      </w:pPr>
    </w:p>
    <w:sectPr w:rsidR="00BF25E7" w:rsidRPr="003850D4" w:rsidSect="00BF25E7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trackRevision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59C"/>
    <w:rsid w:val="00073503"/>
    <w:rsid w:val="000B1A1D"/>
    <w:rsid w:val="000C60F2"/>
    <w:rsid w:val="000F7A2C"/>
    <w:rsid w:val="00145176"/>
    <w:rsid w:val="001B1463"/>
    <w:rsid w:val="001C0A99"/>
    <w:rsid w:val="001F329B"/>
    <w:rsid w:val="00201307"/>
    <w:rsid w:val="00272919"/>
    <w:rsid w:val="002C117C"/>
    <w:rsid w:val="002E2B1A"/>
    <w:rsid w:val="003850D4"/>
    <w:rsid w:val="00397CE4"/>
    <w:rsid w:val="003B0EF3"/>
    <w:rsid w:val="0041574D"/>
    <w:rsid w:val="00425ECE"/>
    <w:rsid w:val="004851BB"/>
    <w:rsid w:val="00486B65"/>
    <w:rsid w:val="004C3C66"/>
    <w:rsid w:val="004E1444"/>
    <w:rsid w:val="00523014"/>
    <w:rsid w:val="005C2468"/>
    <w:rsid w:val="00656B03"/>
    <w:rsid w:val="0067157D"/>
    <w:rsid w:val="00722DF1"/>
    <w:rsid w:val="00723987"/>
    <w:rsid w:val="00770DF4"/>
    <w:rsid w:val="007F7F25"/>
    <w:rsid w:val="008138EC"/>
    <w:rsid w:val="00817958"/>
    <w:rsid w:val="008656BD"/>
    <w:rsid w:val="00873603"/>
    <w:rsid w:val="008A77FD"/>
    <w:rsid w:val="009745EE"/>
    <w:rsid w:val="009B1557"/>
    <w:rsid w:val="009C573D"/>
    <w:rsid w:val="009D3BB0"/>
    <w:rsid w:val="009F427A"/>
    <w:rsid w:val="00A2758E"/>
    <w:rsid w:val="00A41846"/>
    <w:rsid w:val="00A83002"/>
    <w:rsid w:val="00A97D03"/>
    <w:rsid w:val="00B371FB"/>
    <w:rsid w:val="00B87698"/>
    <w:rsid w:val="00B95AE8"/>
    <w:rsid w:val="00BD7645"/>
    <w:rsid w:val="00BE1F7A"/>
    <w:rsid w:val="00BF25E7"/>
    <w:rsid w:val="00C01E37"/>
    <w:rsid w:val="00C03F28"/>
    <w:rsid w:val="00C07D89"/>
    <w:rsid w:val="00C67A04"/>
    <w:rsid w:val="00C967EB"/>
    <w:rsid w:val="00CA4295"/>
    <w:rsid w:val="00CC1DD3"/>
    <w:rsid w:val="00CD40C6"/>
    <w:rsid w:val="00D3479D"/>
    <w:rsid w:val="00D51AA5"/>
    <w:rsid w:val="00DA39D3"/>
    <w:rsid w:val="00DE52CF"/>
    <w:rsid w:val="00E35B92"/>
    <w:rsid w:val="00E6559C"/>
    <w:rsid w:val="00E73D98"/>
    <w:rsid w:val="00EE0A1D"/>
    <w:rsid w:val="00F0393B"/>
    <w:rsid w:val="00F16DA3"/>
    <w:rsid w:val="00F27DA8"/>
    <w:rsid w:val="00F706FF"/>
    <w:rsid w:val="00FC7DC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0BBEA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07D8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722D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57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74D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97CE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7CE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7CE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7CE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7CE4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07D8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722D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57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74D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97CE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7CE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7CE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7CE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7CE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www.elpasajero.com/vipzuloaga.html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774</Words>
  <Characters>4414</Characters>
  <Application>Microsoft Macintosh Word</Application>
  <DocSecurity>0</DocSecurity>
  <Lines>36</Lines>
  <Paragraphs>10</Paragraphs>
  <ScaleCrop>false</ScaleCrop>
  <Company>University of California, Berkeley</Company>
  <LinksUpToDate>false</LinksUpToDate>
  <CharactersWithSpaces>5178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Iulia Sprinceana</dc:creator>
  <cp:keywords/>
  <cp:lastModifiedBy>Sarah J. Townsend</cp:lastModifiedBy>
  <cp:revision>8</cp:revision>
  <dcterms:created xsi:type="dcterms:W3CDTF">2014-06-04T21:40:00Z</dcterms:created>
  <dcterms:modified xsi:type="dcterms:W3CDTF">2014-06-10T20:59:00Z</dcterms:modified>
</cp:coreProperties>
</file>